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7392C" w:rsidRPr="00586A35" w:rsidRDefault="006D2C41" w:rsidP="007A502C">
      <w:pPr>
        <w:pStyle w:val="Titledocument"/>
        <w:rPr>
          <w14:ligatures w14:val="standard"/>
        </w:rPr>
      </w:pPr>
      <w:r>
        <w:rPr>
          <w:lang w:val="en-GB"/>
        </w:rPr>
        <w:t>S</w:t>
      </w:r>
      <w:r w:rsidR="00435D39" w:rsidRPr="00435D39">
        <w:rPr>
          <w:lang w:val="en-GB"/>
        </w:rPr>
        <w:t xml:space="preserve">imulated </w:t>
      </w:r>
      <w:proofErr w:type="spellStart"/>
      <w:r>
        <w:rPr>
          <w:lang w:val="en-GB"/>
        </w:rPr>
        <w:t>LoRa</w:t>
      </w:r>
      <w:proofErr w:type="spellEnd"/>
      <w:r w:rsidR="00435D39" w:rsidRPr="00435D39">
        <w:rPr>
          <w:lang w:val="en-GB"/>
        </w:rPr>
        <w:t xml:space="preserve"> Sensor Network as support for </w:t>
      </w:r>
      <w:r w:rsidR="00534EEB" w:rsidRPr="00435D39">
        <w:rPr>
          <w:lang w:val="en-GB"/>
        </w:rPr>
        <w:t xml:space="preserve">route </w:t>
      </w:r>
      <w:r w:rsidR="00435D39" w:rsidRPr="00435D39">
        <w:rPr>
          <w:lang w:val="en-GB"/>
        </w:rPr>
        <w:t xml:space="preserve">planning </w:t>
      </w:r>
      <w:r>
        <w:rPr>
          <w:lang w:val="en-GB"/>
        </w:rPr>
        <w:t xml:space="preserve">in </w:t>
      </w:r>
      <w:r w:rsidR="00435D39" w:rsidRPr="00435D39">
        <w:rPr>
          <w:lang w:val="en-GB"/>
        </w:rPr>
        <w:t>solid waste collection</w:t>
      </w:r>
      <w:r w:rsidR="0089066F" w:rsidRPr="00586A35">
        <w:rPr>
          <w:bCs/>
          <w:vertAlign w:val="superscript"/>
          <w14:ligatures w14:val="standard"/>
        </w:rPr>
        <w:t>∗</w:t>
      </w:r>
    </w:p>
    <w:p w:rsidR="00586A35" w:rsidRPr="00586A35" w:rsidRDefault="00586A35" w:rsidP="00F3231F">
      <w:pPr>
        <w:pStyle w:val="Authors"/>
        <w:rPr>
          <w:rStyle w:val="FirstName"/>
          <w14:ligatures w14:val="standard"/>
        </w:rPr>
        <w:sectPr w:rsidR="00586A35" w:rsidRPr="00586A35" w:rsidSect="00586A35">
          <w:headerReference w:type="even" r:id="rId9"/>
          <w:headerReference w:type="default" r:id="rId10"/>
          <w:footerReference w:type="even" r:id="rId11"/>
          <w:footerReference w:type="default" r:id="rId12"/>
          <w:endnotePr>
            <w:numFmt w:val="decimal"/>
          </w:endnotePr>
          <w:type w:val="continuous"/>
          <w:pgSz w:w="12240" w:h="15840" w:code="9"/>
          <w:pgMar w:top="1500" w:right="1080" w:bottom="1600" w:left="1080" w:header="1080" w:footer="1080" w:gutter="0"/>
          <w:pgNumType w:start="1"/>
          <w:cols w:space="480"/>
          <w:titlePg/>
          <w:docGrid w:linePitch="360"/>
        </w:sectPr>
      </w:pPr>
    </w:p>
    <w:p w:rsidR="00435D39" w:rsidRPr="001F09D6" w:rsidRDefault="00435D39" w:rsidP="001F09D6">
      <w:pPr>
        <w:pStyle w:val="Authors"/>
        <w:jc w:val="center"/>
        <w:rPr>
          <w:rStyle w:val="Email"/>
          <w:color w:val="auto"/>
          <w:sz w:val="20"/>
          <w:lang w:val="es-ES"/>
          <w14:ligatures w14:val="standard"/>
          <w:rPrChange w:id="0" w:author="lfninov lfninov" w:date="2021-05-25T14:59:00Z">
            <w:rPr>
              <w:rStyle w:val="Email"/>
              <w:rFonts w:cstheme="minorBidi"/>
              <w:color w:val="auto"/>
              <w:sz w:val="20"/>
              <w14:ligatures w14:val="standard"/>
            </w:rPr>
          </w:rPrChange>
        </w:rPr>
      </w:pPr>
      <w:r w:rsidRPr="001F09D6">
        <w:rPr>
          <w:rStyle w:val="FirstName"/>
          <w:lang w:val="es-ES"/>
          <w14:ligatures w14:val="standard"/>
          <w:rPrChange w:id="1" w:author="lfninov lfninov" w:date="2021-05-25T14:59:00Z">
            <w:rPr>
              <w:rStyle w:val="FirstName"/>
              <w14:ligatures w14:val="standard"/>
            </w:rPr>
          </w:rPrChange>
        </w:rPr>
        <w:lastRenderedPageBreak/>
        <w:t xml:space="preserve">Montañez </w:t>
      </w:r>
      <w:proofErr w:type="spellStart"/>
      <w:r w:rsidRPr="001F09D6">
        <w:rPr>
          <w:rStyle w:val="FirstName"/>
          <w:lang w:val="es-ES"/>
          <w14:ligatures w14:val="standard"/>
          <w:rPrChange w:id="2" w:author="lfninov lfninov" w:date="2021-05-25T14:59:00Z">
            <w:rPr>
              <w:rStyle w:val="FirstName"/>
              <w14:ligatures w14:val="standard"/>
            </w:rPr>
          </w:rPrChange>
        </w:rPr>
        <w:t>Gomez</w:t>
      </w:r>
      <w:proofErr w:type="spellEnd"/>
      <w:r w:rsidRPr="001F09D6">
        <w:rPr>
          <w:rStyle w:val="FirstName"/>
          <w:lang w:val="es-ES"/>
          <w14:ligatures w14:val="standard"/>
          <w:rPrChange w:id="3" w:author="lfninov lfninov" w:date="2021-05-25T14:59:00Z">
            <w:rPr>
              <w:rStyle w:val="FirstName"/>
              <w14:ligatures w14:val="standard"/>
            </w:rPr>
          </w:rPrChange>
        </w:rPr>
        <w:t>,</w:t>
      </w:r>
      <w:r w:rsidR="007A502C" w:rsidRPr="001F09D6">
        <w:rPr>
          <w:lang w:val="es-ES"/>
          <w14:ligatures w14:val="standard"/>
          <w:rPrChange w:id="4" w:author="lfninov lfninov" w:date="2021-05-25T14:59:00Z">
            <w:rPr>
              <w14:ligatures w14:val="standard"/>
            </w:rPr>
          </w:rPrChange>
        </w:rPr>
        <w:t xml:space="preserve"> </w:t>
      </w:r>
      <w:r w:rsidRPr="001F09D6">
        <w:rPr>
          <w:rStyle w:val="Surname"/>
          <w:lang w:val="es-ES"/>
          <w14:ligatures w14:val="standard"/>
          <w:rPrChange w:id="5" w:author="lfninov lfninov" w:date="2021-05-25T14:59:00Z">
            <w:rPr>
              <w:rStyle w:val="Surname"/>
              <w14:ligatures w14:val="standard"/>
            </w:rPr>
          </w:rPrChange>
        </w:rPr>
        <w:t xml:space="preserve">Miguel </w:t>
      </w:r>
      <w:proofErr w:type="spellStart"/>
      <w:r w:rsidRPr="001F09D6">
        <w:rPr>
          <w:rStyle w:val="Surname"/>
          <w:lang w:val="es-ES"/>
          <w14:ligatures w14:val="standard"/>
          <w:rPrChange w:id="6" w:author="lfninov lfninov" w:date="2021-05-25T14:59:00Z">
            <w:rPr>
              <w:rStyle w:val="Surname"/>
              <w14:ligatures w14:val="standard"/>
            </w:rPr>
          </w:rPrChange>
        </w:rPr>
        <w:t>Angel</w:t>
      </w:r>
      <w:proofErr w:type="spellEnd"/>
      <w:r w:rsidR="00586A35" w:rsidRPr="001F09D6">
        <w:rPr>
          <w:lang w:val="es-ES"/>
          <w14:ligatures w14:val="standard"/>
          <w:rPrChange w:id="7" w:author="lfninov lfninov" w:date="2021-05-25T14:59:00Z">
            <w:rPr>
              <w14:ligatures w14:val="standard"/>
            </w:rPr>
          </w:rPrChange>
        </w:rPr>
        <w:br/>
      </w:r>
      <w:r w:rsidR="00586A35" w:rsidRPr="001F09D6">
        <w:rPr>
          <w:rStyle w:val="OrgDiv"/>
          <w:color w:val="auto"/>
          <w:sz w:val="20"/>
          <w:lang w:val="es-ES"/>
          <w14:ligatures w14:val="standard"/>
          <w:rPrChange w:id="8" w:author="lfninov lfninov" w:date="2021-05-25T14:59:00Z">
            <w:rPr>
              <w:rStyle w:val="OrgDiv"/>
              <w:color w:val="auto"/>
              <w:sz w:val="20"/>
              <w14:ligatures w14:val="standard"/>
            </w:rPr>
          </w:rPrChange>
        </w:rPr>
        <w:t xml:space="preserve"> </w:t>
      </w:r>
      <w:del w:id="9" w:author="lfninov lfninov" w:date="2021-05-25T14:59:00Z">
        <w:r w:rsidR="00534EEB" w:rsidRPr="001F09D6" w:rsidDel="001F09D6">
          <w:rPr>
            <w:rStyle w:val="OrgDiv"/>
            <w:color w:val="auto"/>
            <w:sz w:val="20"/>
            <w:lang w:val="es-ES"/>
            <w14:ligatures w14:val="standard"/>
            <w:rPrChange w:id="10" w:author="lfninov lfninov" w:date="2021-05-25T14:59:00Z">
              <w:rPr>
                <w:rStyle w:val="OrgDiv"/>
                <w:color w:val="auto"/>
                <w:sz w:val="20"/>
                <w14:ligatures w14:val="standard"/>
              </w:rPr>
            </w:rPrChange>
          </w:rPr>
          <w:delText xml:space="preserve">Department </w:delText>
        </w:r>
      </w:del>
      <w:ins w:id="11" w:author="lfninov lfninov" w:date="2021-05-25T14:59:00Z">
        <w:r w:rsidR="001F09D6" w:rsidRPr="001F09D6">
          <w:rPr>
            <w:rStyle w:val="OrgDiv"/>
            <w:color w:val="auto"/>
            <w:sz w:val="20"/>
            <w:lang w:val="es-ES"/>
            <w14:ligatures w14:val="standard"/>
          </w:rPr>
          <w:t>Facultad de Ingeniería – Depto. de Ingeniería de Sistemas e Industrial.</w:t>
        </w:r>
      </w:ins>
      <w:ins w:id="12" w:author="lfninov lfninov" w:date="2021-05-25T15:02:00Z">
        <w:r w:rsidR="001F09D6">
          <w:rPr>
            <w:rStyle w:val="OrgDiv"/>
            <w:color w:val="auto"/>
            <w:sz w:val="20"/>
            <w:lang w:val="es-ES"/>
            <w14:ligatures w14:val="standard"/>
          </w:rPr>
          <w:t xml:space="preserve"> </w:t>
        </w:r>
      </w:ins>
      <w:del w:id="13" w:author="lfninov lfninov" w:date="2021-05-25T15:00:00Z">
        <w:r w:rsidR="00534EEB" w:rsidRPr="001F09D6" w:rsidDel="001F09D6">
          <w:rPr>
            <w:rStyle w:val="OrgDiv"/>
            <w:color w:val="auto"/>
            <w:sz w:val="20"/>
            <w:lang w:val="es-ES"/>
            <w14:ligatures w14:val="standard"/>
            <w:rPrChange w:id="14" w:author="lfninov lfninov" w:date="2021-05-25T14:59:00Z">
              <w:rPr>
                <w:rStyle w:val="OrgDiv"/>
                <w:color w:val="auto"/>
                <w:sz w:val="20"/>
                <w14:ligatures w14:val="standard"/>
              </w:rPr>
            </w:rPrChange>
          </w:rPr>
          <w:delText xml:space="preserve">of Computer </w:delText>
        </w:r>
        <w:r w:rsidR="001E6E9B" w:rsidRPr="001F09D6" w:rsidDel="001F09D6">
          <w:rPr>
            <w:rStyle w:val="OrgDiv"/>
            <w:color w:val="auto"/>
            <w:sz w:val="20"/>
            <w:lang w:val="es-ES"/>
            <w14:ligatures w14:val="standard"/>
            <w:rPrChange w:id="15" w:author="lfninov lfninov" w:date="2021-05-25T14:59:00Z">
              <w:rPr>
                <w:rStyle w:val="OrgDiv"/>
                <w:color w:val="auto"/>
                <w:sz w:val="20"/>
                <w14:ligatures w14:val="standard"/>
              </w:rPr>
            </w:rPrChange>
          </w:rPr>
          <w:delText xml:space="preserve">&amp; Industrial </w:delText>
        </w:r>
        <w:r w:rsidR="00534EEB" w:rsidRPr="001F09D6" w:rsidDel="001F09D6">
          <w:rPr>
            <w:rStyle w:val="OrgDiv"/>
            <w:color w:val="auto"/>
            <w:sz w:val="20"/>
            <w:lang w:val="es-ES"/>
            <w14:ligatures w14:val="standard"/>
            <w:rPrChange w:id="16" w:author="lfninov lfninov" w:date="2021-05-25T14:59:00Z">
              <w:rPr>
                <w:rStyle w:val="OrgDiv"/>
                <w:color w:val="auto"/>
                <w:sz w:val="20"/>
                <w14:ligatures w14:val="standard"/>
              </w:rPr>
            </w:rPrChange>
          </w:rPr>
          <w:delText xml:space="preserve">Engineering </w:delText>
        </w:r>
        <w:r w:rsidR="00586A35" w:rsidRPr="001F09D6" w:rsidDel="001F09D6">
          <w:rPr>
            <w:rStyle w:val="OrgName"/>
            <w:color w:val="auto"/>
            <w:sz w:val="20"/>
            <w:lang w:val="es-ES"/>
            <w14:ligatures w14:val="standard"/>
            <w:rPrChange w:id="17" w:author="lfninov lfninov" w:date="2021-05-25T14:59:00Z">
              <w:rPr>
                <w:rStyle w:val="OrgName"/>
                <w:color w:val="auto"/>
                <w:sz w:val="20"/>
                <w14:ligatures w14:val="standard"/>
              </w:rPr>
            </w:rPrChange>
          </w:rPr>
          <w:br/>
          <w:delText xml:space="preserve"> </w:delText>
        </w:r>
      </w:del>
      <w:r w:rsidR="001E6E9B" w:rsidRPr="001F09D6">
        <w:rPr>
          <w:rStyle w:val="OrgName"/>
          <w:color w:val="auto"/>
          <w:sz w:val="20"/>
          <w:lang w:val="es-ES"/>
          <w14:ligatures w14:val="standard"/>
          <w:rPrChange w:id="18" w:author="lfninov lfninov" w:date="2021-05-25T14:59:00Z">
            <w:rPr>
              <w:rStyle w:val="OrgName"/>
              <w:color w:val="auto"/>
              <w:sz w:val="20"/>
              <w14:ligatures w14:val="standard"/>
            </w:rPr>
          </w:rPrChange>
        </w:rPr>
        <w:t>Universidad Nacional de Colombia</w:t>
      </w:r>
      <w:r w:rsidR="000C2792" w:rsidRPr="001F09D6">
        <w:rPr>
          <w:rStyle w:val="OrgName"/>
          <w:color w:val="auto"/>
          <w:sz w:val="20"/>
          <w:lang w:val="es-ES"/>
          <w14:ligatures w14:val="standard"/>
          <w:rPrChange w:id="19" w:author="lfninov lfninov" w:date="2021-05-25T14:59:00Z">
            <w:rPr>
              <w:rStyle w:val="OrgName"/>
              <w:color w:val="auto"/>
              <w:sz w:val="20"/>
              <w14:ligatures w14:val="standard"/>
            </w:rPr>
          </w:rPrChange>
        </w:rPr>
        <w:t xml:space="preserve">, </w:t>
      </w:r>
      <w:r w:rsidR="001E6E9B" w:rsidRPr="001F09D6">
        <w:rPr>
          <w:rStyle w:val="City"/>
          <w:sz w:val="20"/>
          <w:lang w:val="es-ES"/>
          <w14:ligatures w14:val="standard"/>
          <w:rPrChange w:id="20" w:author="lfninov lfninov" w:date="2021-05-25T14:59:00Z">
            <w:rPr>
              <w:rStyle w:val="City"/>
              <w:sz w:val="20"/>
              <w14:ligatures w14:val="standard"/>
            </w:rPr>
          </w:rPrChange>
        </w:rPr>
        <w:t>Bogotá</w:t>
      </w:r>
      <w:r w:rsidR="00586A35" w:rsidRPr="001F09D6">
        <w:rPr>
          <w:sz w:val="20"/>
          <w:lang w:val="es-ES"/>
          <w14:ligatures w14:val="standard"/>
          <w:rPrChange w:id="21" w:author="lfninov lfninov" w:date="2021-05-25T14:59:00Z">
            <w:rPr>
              <w:sz w:val="20"/>
              <w14:ligatures w14:val="standard"/>
            </w:rPr>
          </w:rPrChange>
        </w:rPr>
        <w:br/>
        <w:t xml:space="preserve"> </w:t>
      </w:r>
      <w:r w:rsidR="001E6E9B" w:rsidRPr="001F09D6">
        <w:rPr>
          <w:sz w:val="20"/>
          <w:lang w:val="es-ES"/>
          <w14:ligatures w14:val="standard"/>
          <w:rPrChange w:id="22" w:author="lfninov lfninov" w:date="2021-05-25T14:59:00Z">
            <w:rPr>
              <w:sz w:val="20"/>
              <w14:ligatures w14:val="standard"/>
            </w:rPr>
          </w:rPrChange>
        </w:rPr>
        <w:t>mmontanezg@unal.edu.co</w:t>
      </w:r>
      <w:r w:rsidR="00B51C5D">
        <w:fldChar w:fldCharType="begin"/>
      </w:r>
      <w:r w:rsidR="00B51C5D" w:rsidRPr="001F09D6">
        <w:rPr>
          <w:lang w:val="es-ES"/>
          <w:rPrChange w:id="23" w:author="lfninov lfninov" w:date="2021-05-25T14:59:00Z">
            <w:rPr/>
          </w:rPrChange>
        </w:rPr>
        <w:instrText xml:space="preserve"> HYPERLINK "mailto:email@email.com" </w:instrText>
      </w:r>
      <w:r w:rsidR="00B51C5D">
        <w:fldChar w:fldCharType="end"/>
      </w:r>
    </w:p>
    <w:p w:rsidR="00586A35" w:rsidRPr="00E5610F" w:rsidRDefault="001E6E9B" w:rsidP="00435D39">
      <w:pPr>
        <w:pStyle w:val="Authors"/>
        <w:jc w:val="center"/>
        <w:rPr>
          <w:sz w:val="20"/>
          <w14:ligatures w14:val="standard"/>
        </w:rPr>
        <w:sectPr w:rsidR="00586A35" w:rsidRPr="00E5610F" w:rsidSect="00435D39">
          <w:endnotePr>
            <w:numFmt w:val="decimal"/>
          </w:endnotePr>
          <w:type w:val="continuous"/>
          <w:pgSz w:w="12240" w:h="15840" w:code="9"/>
          <w:pgMar w:top="1500" w:right="1080" w:bottom="1600" w:left="1080" w:header="1080" w:footer="1080" w:gutter="0"/>
          <w:pgNumType w:start="1"/>
          <w:cols w:num="2" w:space="720"/>
          <w:titlePg/>
          <w:docGrid w:linePitch="360"/>
        </w:sectPr>
      </w:pPr>
      <w:r w:rsidRPr="001F09D6">
        <w:rPr>
          <w:rStyle w:val="FirstName"/>
          <w:lang w:val="es-ES"/>
          <w14:ligatures w14:val="standard"/>
          <w:rPrChange w:id="24" w:author="lfninov lfninov" w:date="2021-05-25T15:00:00Z">
            <w:rPr>
              <w:rStyle w:val="FirstName"/>
              <w14:ligatures w14:val="standard"/>
            </w:rPr>
          </w:rPrChange>
        </w:rPr>
        <w:lastRenderedPageBreak/>
        <w:t xml:space="preserve">Niño </w:t>
      </w:r>
      <w:proofErr w:type="spellStart"/>
      <w:r w:rsidRPr="001F09D6">
        <w:rPr>
          <w:rStyle w:val="FirstName"/>
          <w:lang w:val="es-ES"/>
          <w14:ligatures w14:val="standard"/>
          <w:rPrChange w:id="25" w:author="lfninov lfninov" w:date="2021-05-25T15:00:00Z">
            <w:rPr>
              <w:rStyle w:val="FirstName"/>
              <w14:ligatures w14:val="standard"/>
            </w:rPr>
          </w:rPrChange>
        </w:rPr>
        <w:t>Vasquez</w:t>
      </w:r>
      <w:proofErr w:type="spellEnd"/>
      <w:r w:rsidRPr="001F09D6">
        <w:rPr>
          <w:rStyle w:val="FirstName"/>
          <w:lang w:val="es-ES"/>
          <w14:ligatures w14:val="standard"/>
          <w:rPrChange w:id="26" w:author="lfninov lfninov" w:date="2021-05-25T15:00:00Z">
            <w:rPr>
              <w:rStyle w:val="FirstName"/>
              <w14:ligatures w14:val="standard"/>
            </w:rPr>
          </w:rPrChange>
        </w:rPr>
        <w:t>, Luis Fernando</w:t>
      </w:r>
      <w:r w:rsidR="00586A35" w:rsidRPr="001F09D6">
        <w:rPr>
          <w:lang w:val="es-ES"/>
          <w14:ligatures w14:val="standard"/>
          <w:rPrChange w:id="27" w:author="lfninov lfninov" w:date="2021-05-25T15:00:00Z">
            <w:rPr>
              <w14:ligatures w14:val="standard"/>
            </w:rPr>
          </w:rPrChange>
        </w:rPr>
        <w:br/>
      </w:r>
      <w:del w:id="28" w:author="lfninov lfninov" w:date="2021-05-25T15:01:00Z">
        <w:r w:rsidR="00534EEB" w:rsidRPr="001F09D6" w:rsidDel="001F09D6">
          <w:rPr>
            <w:rStyle w:val="OrgDiv"/>
            <w:color w:val="auto"/>
            <w:sz w:val="20"/>
            <w:lang w:val="es-ES"/>
            <w14:ligatures w14:val="standard"/>
            <w:rPrChange w:id="29" w:author="lfninov lfninov" w:date="2021-05-25T15:00:00Z">
              <w:rPr>
                <w:rStyle w:val="OrgDiv"/>
                <w:color w:val="auto"/>
                <w:sz w:val="20"/>
                <w14:ligatures w14:val="standard"/>
              </w:rPr>
            </w:rPrChange>
          </w:rPr>
          <w:delText>Dep</w:delText>
        </w:r>
      </w:del>
      <w:del w:id="30" w:author="lfninov lfninov" w:date="2021-05-25T15:00:00Z">
        <w:r w:rsidR="00534EEB" w:rsidRPr="001F09D6" w:rsidDel="001F09D6">
          <w:rPr>
            <w:rStyle w:val="OrgDiv"/>
            <w:color w:val="auto"/>
            <w:sz w:val="20"/>
            <w:lang w:val="es-ES"/>
            <w14:ligatures w14:val="standard"/>
            <w:rPrChange w:id="31" w:author="lfninov lfninov" w:date="2021-05-25T15:00:00Z">
              <w:rPr>
                <w:rStyle w:val="OrgDiv"/>
                <w:color w:val="auto"/>
                <w:sz w:val="20"/>
                <w14:ligatures w14:val="standard"/>
              </w:rPr>
            </w:rPrChange>
          </w:rPr>
          <w:delText xml:space="preserve">artment </w:delText>
        </w:r>
      </w:del>
      <w:ins w:id="32" w:author="lfninov lfninov" w:date="2021-05-25T15:00:00Z">
        <w:r w:rsidR="001F09D6" w:rsidRPr="001F09D6">
          <w:rPr>
            <w:rStyle w:val="OrgDiv"/>
            <w:color w:val="auto"/>
            <w:sz w:val="20"/>
            <w:lang w:val="es-ES"/>
            <w14:ligatures w14:val="standard"/>
          </w:rPr>
          <w:t xml:space="preserve">Facultad de Ingeniería – Depto. de Ingeniería de Sistemas e Industrial. </w:t>
        </w:r>
      </w:ins>
      <w:del w:id="33" w:author="lfninov lfninov" w:date="2021-05-25T15:02:00Z">
        <w:r w:rsidR="00534EEB" w:rsidRPr="001F09D6" w:rsidDel="001F09D6">
          <w:rPr>
            <w:rStyle w:val="OrgDiv"/>
            <w:color w:val="auto"/>
            <w:sz w:val="20"/>
            <w:lang w:val="es-ES"/>
            <w14:ligatures w14:val="standard"/>
            <w:rPrChange w:id="34" w:author="lfninov lfninov" w:date="2021-05-25T15:00:00Z">
              <w:rPr>
                <w:rStyle w:val="OrgDiv"/>
                <w:color w:val="auto"/>
                <w:sz w:val="20"/>
                <w14:ligatures w14:val="standard"/>
              </w:rPr>
            </w:rPrChange>
          </w:rPr>
          <w:delText>of</w:delText>
        </w:r>
        <w:r w:rsidR="00586A35" w:rsidRPr="001F09D6" w:rsidDel="001F09D6">
          <w:rPr>
            <w:rStyle w:val="OrgDiv"/>
            <w:color w:val="auto"/>
            <w:sz w:val="20"/>
            <w:lang w:val="es-ES"/>
            <w14:ligatures w14:val="standard"/>
            <w:rPrChange w:id="35" w:author="lfninov lfninov" w:date="2021-05-25T15:00:00Z">
              <w:rPr>
                <w:rStyle w:val="OrgDiv"/>
                <w:color w:val="auto"/>
                <w:sz w:val="20"/>
                <w14:ligatures w14:val="standard"/>
              </w:rPr>
            </w:rPrChange>
          </w:rPr>
          <w:delText xml:space="preserve"> </w:delText>
        </w:r>
        <w:r w:rsidR="00534EEB" w:rsidRPr="001F09D6" w:rsidDel="001F09D6">
          <w:rPr>
            <w:rStyle w:val="OrgDiv"/>
            <w:color w:val="auto"/>
            <w:sz w:val="20"/>
            <w:lang w:val="es-ES"/>
            <w14:ligatures w14:val="standard"/>
            <w:rPrChange w:id="36" w:author="lfninov lfninov" w:date="2021-05-25T15:00:00Z">
              <w:rPr>
                <w:rStyle w:val="OrgDiv"/>
                <w:color w:val="auto"/>
                <w:sz w:val="20"/>
                <w14:ligatures w14:val="standard"/>
              </w:rPr>
            </w:rPrChange>
          </w:rPr>
          <w:delText xml:space="preserve">Computer </w:delText>
        </w:r>
        <w:r w:rsidRPr="001F09D6" w:rsidDel="001F09D6">
          <w:rPr>
            <w:rStyle w:val="OrgDiv"/>
            <w:color w:val="auto"/>
            <w:sz w:val="20"/>
            <w:lang w:val="es-ES"/>
            <w14:ligatures w14:val="standard"/>
            <w:rPrChange w:id="37" w:author="lfninov lfninov" w:date="2021-05-25T15:00:00Z">
              <w:rPr>
                <w:rStyle w:val="OrgDiv"/>
                <w:color w:val="auto"/>
                <w:sz w:val="20"/>
                <w14:ligatures w14:val="standard"/>
              </w:rPr>
            </w:rPrChange>
          </w:rPr>
          <w:delText xml:space="preserve">&amp; Industrial </w:delText>
        </w:r>
        <w:r w:rsidR="00534EEB" w:rsidRPr="001F09D6" w:rsidDel="001F09D6">
          <w:rPr>
            <w:rStyle w:val="OrgDiv"/>
            <w:color w:val="auto"/>
            <w:sz w:val="20"/>
            <w:lang w:val="es-ES"/>
            <w14:ligatures w14:val="standard"/>
            <w:rPrChange w:id="38" w:author="lfninov lfninov" w:date="2021-05-25T15:00:00Z">
              <w:rPr>
                <w:rStyle w:val="OrgDiv"/>
                <w:color w:val="auto"/>
                <w:sz w:val="20"/>
                <w14:ligatures w14:val="standard"/>
              </w:rPr>
            </w:rPrChange>
          </w:rPr>
          <w:delText xml:space="preserve">Engineering </w:delText>
        </w:r>
        <w:r w:rsidRPr="001F09D6" w:rsidDel="001F09D6">
          <w:rPr>
            <w:rStyle w:val="OrgName"/>
            <w:color w:val="auto"/>
            <w:sz w:val="20"/>
            <w:lang w:val="es-ES"/>
            <w14:ligatures w14:val="standard"/>
            <w:rPrChange w:id="39" w:author="lfninov lfninov" w:date="2021-05-25T15:00:00Z">
              <w:rPr>
                <w:rStyle w:val="OrgName"/>
                <w:color w:val="auto"/>
                <w:sz w:val="20"/>
                <w14:ligatures w14:val="standard"/>
              </w:rPr>
            </w:rPrChange>
          </w:rPr>
          <w:br/>
        </w:r>
      </w:del>
      <w:r w:rsidRPr="001F09D6">
        <w:rPr>
          <w:rStyle w:val="OrgName"/>
          <w:color w:val="auto"/>
          <w:sz w:val="20"/>
          <w:lang w:val="es-ES"/>
          <w14:ligatures w14:val="standard"/>
          <w:rPrChange w:id="40" w:author="lfninov lfninov" w:date="2021-05-25T15:00:00Z">
            <w:rPr>
              <w:rStyle w:val="OrgName"/>
              <w:color w:val="auto"/>
              <w:sz w:val="20"/>
              <w14:ligatures w14:val="standard"/>
            </w:rPr>
          </w:rPrChange>
        </w:rPr>
        <w:t xml:space="preserve"> </w:t>
      </w:r>
      <w:r w:rsidRPr="00E5610F">
        <w:rPr>
          <w:rStyle w:val="OrgName"/>
          <w:color w:val="auto"/>
          <w:sz w:val="20"/>
          <w14:ligatures w14:val="standard"/>
        </w:rPr>
        <w:t xml:space="preserve">Universidad </w:t>
      </w:r>
      <w:proofErr w:type="spellStart"/>
      <w:r w:rsidRPr="00E5610F">
        <w:rPr>
          <w:rStyle w:val="OrgName"/>
          <w:color w:val="auto"/>
          <w:sz w:val="20"/>
          <w14:ligatures w14:val="standard"/>
        </w:rPr>
        <w:t>Nacional</w:t>
      </w:r>
      <w:proofErr w:type="spellEnd"/>
      <w:r w:rsidRPr="00E5610F">
        <w:rPr>
          <w:rStyle w:val="OrgName"/>
          <w:color w:val="auto"/>
          <w:sz w:val="20"/>
          <w14:ligatures w14:val="standard"/>
        </w:rPr>
        <w:t xml:space="preserve"> de Colombia</w:t>
      </w:r>
      <w:r w:rsidR="000C2792" w:rsidRPr="00E5610F">
        <w:rPr>
          <w:rStyle w:val="OrgName"/>
          <w:color w:val="auto"/>
          <w:sz w:val="20"/>
          <w14:ligatures w14:val="standard"/>
        </w:rPr>
        <w:t xml:space="preserve">, </w:t>
      </w:r>
      <w:del w:id="41" w:author="lfninov lfninov" w:date="2021-05-25T15:02:00Z">
        <w:r w:rsidRPr="00E5610F" w:rsidDel="001F09D6">
          <w:rPr>
            <w:rStyle w:val="OrgName"/>
            <w:color w:val="auto"/>
            <w:sz w:val="20"/>
            <w14:ligatures w14:val="standard"/>
          </w:rPr>
          <w:delText xml:space="preserve"> </w:delText>
        </w:r>
      </w:del>
      <w:r w:rsidRPr="00E5610F">
        <w:rPr>
          <w:rStyle w:val="City"/>
          <w:sz w:val="20"/>
          <w14:ligatures w14:val="standard"/>
        </w:rPr>
        <w:t>Bogotá</w:t>
      </w:r>
      <w:r w:rsidR="00586A35" w:rsidRPr="00E5610F">
        <w:rPr>
          <w:sz w:val="20"/>
          <w14:ligatures w14:val="standard"/>
        </w:rPr>
        <w:br/>
        <w:t xml:space="preserve"> </w:t>
      </w:r>
      <w:r w:rsidRPr="00E5610F">
        <w:rPr>
          <w:sz w:val="20"/>
          <w14:ligatures w14:val="standard"/>
        </w:rPr>
        <w:t>lfninov@unal.edu.co</w:t>
      </w:r>
    </w:p>
    <w:p w:rsidR="00435D39" w:rsidRPr="00E5610F" w:rsidRDefault="00435D39" w:rsidP="00694749">
      <w:pPr>
        <w:pStyle w:val="AuthNotes"/>
        <w:rPr>
          <w:color w:val="auto"/>
          <w14:ligatures w14:val="standard"/>
        </w:rPr>
        <w:sectPr w:rsidR="00435D39" w:rsidRPr="00E5610F"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rsidR="00586A35" w:rsidRPr="00E5610F" w:rsidRDefault="00586A35" w:rsidP="00CF1C04">
      <w:pPr>
        <w:pStyle w:val="AbsHead"/>
        <w:rPr>
          <w:lang w:val="en-US"/>
        </w:rPr>
        <w:sectPr w:rsidR="00586A35" w:rsidRPr="00E5610F" w:rsidSect="00586A35">
          <w:endnotePr>
            <w:numFmt w:val="decimal"/>
          </w:endnotePr>
          <w:type w:val="continuous"/>
          <w:pgSz w:w="12240" w:h="15840" w:code="9"/>
          <w:pgMar w:top="1500" w:right="1080" w:bottom="1600" w:left="1080" w:header="1080" w:footer="1080" w:gutter="0"/>
          <w:pgNumType w:start="1"/>
          <w:cols w:space="480"/>
          <w:titlePg/>
          <w:docGrid w:linePitch="360"/>
        </w:sectPr>
      </w:pPr>
    </w:p>
    <w:p w:rsidR="0007392C" w:rsidRPr="009C73C6" w:rsidRDefault="007A502C" w:rsidP="00CF1C04">
      <w:pPr>
        <w:pStyle w:val="AbsHead"/>
        <w:rPr>
          <w:lang w:val="en-GB"/>
        </w:rPr>
      </w:pPr>
      <w:r w:rsidRPr="009C73C6">
        <w:rPr>
          <w:lang w:val="en-GB"/>
        </w:rPr>
        <w:lastRenderedPageBreak/>
        <w:t>ABSTRACT</w:t>
      </w:r>
    </w:p>
    <w:p w:rsidR="001E6E9B" w:rsidRDefault="001E6E9B" w:rsidP="001E6E9B">
      <w:pPr>
        <w:spacing w:line="276" w:lineRule="auto"/>
        <w:rPr>
          <w:lang w:val="en-GB"/>
        </w:rPr>
      </w:pPr>
    </w:p>
    <w:p w:rsidR="001E6E9B" w:rsidRPr="001E6E9B" w:rsidRDefault="001E6E9B" w:rsidP="001E6E9B">
      <w:pPr>
        <w:spacing w:line="276" w:lineRule="auto"/>
        <w:rPr>
          <w:lang w:val="en-GB"/>
        </w:rPr>
      </w:pPr>
      <w:r w:rsidRPr="001E6E9B">
        <w:rPr>
          <w:lang w:val="en-GB"/>
        </w:rPr>
        <w:t>Mass production and population growth ha</w:t>
      </w:r>
      <w:r w:rsidR="000679A0">
        <w:rPr>
          <w:lang w:val="en-GB"/>
        </w:rPr>
        <w:t>ve</w:t>
      </w:r>
      <w:r w:rsidRPr="001E6E9B">
        <w:rPr>
          <w:lang w:val="en-GB"/>
        </w:rPr>
        <w:t xml:space="preserve"> produced an increase in </w:t>
      </w:r>
      <w:r w:rsidR="000679A0">
        <w:rPr>
          <w:lang w:val="en-GB"/>
        </w:rPr>
        <w:t xml:space="preserve">the </w:t>
      </w:r>
      <w:r w:rsidRPr="001E6E9B">
        <w:rPr>
          <w:lang w:val="en-GB"/>
        </w:rPr>
        <w:t xml:space="preserve">generation of </w:t>
      </w:r>
      <w:r w:rsidR="00BF3216">
        <w:rPr>
          <w:lang w:val="en-GB"/>
        </w:rPr>
        <w:t xml:space="preserve">municipal </w:t>
      </w:r>
      <w:r w:rsidRPr="001E6E9B">
        <w:rPr>
          <w:lang w:val="en-GB"/>
        </w:rPr>
        <w:t>solid waste</w:t>
      </w:r>
      <w:r w:rsidR="00BF3216">
        <w:rPr>
          <w:lang w:val="en-GB"/>
        </w:rPr>
        <w:t xml:space="preserve"> (MSW)</w:t>
      </w:r>
      <w:r w:rsidR="009E35D7">
        <w:rPr>
          <w:lang w:val="en-GB"/>
        </w:rPr>
        <w:t xml:space="preserve"> </w:t>
      </w:r>
      <w:r w:rsidR="009E35D7" w:rsidRPr="001E6E9B">
        <w:rPr>
          <w:lang w:val="en-GB"/>
        </w:rPr>
        <w:t>in urban settlements</w:t>
      </w:r>
      <w:r w:rsidR="000679A0">
        <w:rPr>
          <w:lang w:val="en-GB"/>
        </w:rPr>
        <w:t>.</w:t>
      </w:r>
      <w:r w:rsidRPr="001E6E9B">
        <w:rPr>
          <w:lang w:val="en-GB"/>
        </w:rPr>
        <w:t xml:space="preserve"> </w:t>
      </w:r>
      <w:r w:rsidR="000679A0">
        <w:rPr>
          <w:lang w:val="en-GB"/>
        </w:rPr>
        <w:t xml:space="preserve">In </w:t>
      </w:r>
      <w:r w:rsidR="00173CD1">
        <w:rPr>
          <w:lang w:val="en-GB"/>
        </w:rPr>
        <w:t>consequence</w:t>
      </w:r>
      <w:r w:rsidR="000679A0">
        <w:rPr>
          <w:lang w:val="en-GB"/>
        </w:rPr>
        <w:t>,</w:t>
      </w:r>
      <w:r w:rsidRPr="001E6E9B">
        <w:rPr>
          <w:lang w:val="en-GB"/>
        </w:rPr>
        <w:t xml:space="preserve"> efficient treatment of waste has become a challenge for cleaning </w:t>
      </w:r>
      <w:r w:rsidR="009E35D7">
        <w:rPr>
          <w:lang w:val="en-GB"/>
        </w:rPr>
        <w:t>entities</w:t>
      </w:r>
      <w:r w:rsidRPr="001E6E9B">
        <w:rPr>
          <w:lang w:val="en-GB"/>
        </w:rPr>
        <w:t xml:space="preserve">, </w:t>
      </w:r>
      <w:r w:rsidR="00173CD1">
        <w:rPr>
          <w:lang w:val="en-GB"/>
        </w:rPr>
        <w:t xml:space="preserve">possibly </w:t>
      </w:r>
      <w:r w:rsidR="00FE5A5E">
        <w:rPr>
          <w:lang w:val="en-GB"/>
        </w:rPr>
        <w:t>because</w:t>
      </w:r>
      <w:r w:rsidRPr="001E6E9B">
        <w:rPr>
          <w:lang w:val="en-GB"/>
        </w:rPr>
        <w:t xml:space="preserve"> they continue perform</w:t>
      </w:r>
      <w:r w:rsidR="00173CD1">
        <w:rPr>
          <w:lang w:val="en-GB"/>
        </w:rPr>
        <w:t xml:space="preserve">ing </w:t>
      </w:r>
      <w:r w:rsidRPr="001E6E9B">
        <w:rPr>
          <w:lang w:val="en-GB"/>
        </w:rPr>
        <w:t>collecting operation</w:t>
      </w:r>
      <w:r w:rsidR="00173CD1">
        <w:rPr>
          <w:lang w:val="en-GB"/>
        </w:rPr>
        <w:t>s</w:t>
      </w:r>
      <w:r w:rsidRPr="001E6E9B">
        <w:rPr>
          <w:lang w:val="en-GB"/>
        </w:rPr>
        <w:t xml:space="preserve"> using fixed periodic routes that exhaustively go across neighbourhood streets in search of every dumpster</w:t>
      </w:r>
      <w:r w:rsidR="00206D9A">
        <w:rPr>
          <w:lang w:val="en-GB"/>
        </w:rPr>
        <w:t>.</w:t>
      </w:r>
      <w:r w:rsidRPr="001E6E9B">
        <w:rPr>
          <w:lang w:val="en-GB"/>
        </w:rPr>
        <w:t xml:space="preserve"> </w:t>
      </w:r>
      <w:r w:rsidR="00206D9A" w:rsidRPr="001E6E9B">
        <w:rPr>
          <w:lang w:val="en-GB"/>
        </w:rPr>
        <w:t>Further</w:t>
      </w:r>
      <w:r w:rsidR="00206D9A">
        <w:rPr>
          <w:lang w:val="en-GB"/>
        </w:rPr>
        <w:t>more,</w:t>
      </w:r>
      <w:r w:rsidR="00206D9A" w:rsidRPr="001E6E9B">
        <w:rPr>
          <w:lang w:val="en-GB"/>
        </w:rPr>
        <w:t xml:space="preserve"> </w:t>
      </w:r>
      <w:r w:rsidRPr="001E6E9B">
        <w:rPr>
          <w:lang w:val="en-GB"/>
        </w:rPr>
        <w:t>in th</w:t>
      </w:r>
      <w:r w:rsidR="00206D9A">
        <w:rPr>
          <w:lang w:val="en-GB"/>
        </w:rPr>
        <w:t>e</w:t>
      </w:r>
      <w:r w:rsidRPr="001E6E9B">
        <w:rPr>
          <w:lang w:val="en-GB"/>
        </w:rPr>
        <w:t>s</w:t>
      </w:r>
      <w:r w:rsidR="00206D9A">
        <w:rPr>
          <w:lang w:val="en-GB"/>
        </w:rPr>
        <w:t>e</w:t>
      </w:r>
      <w:r w:rsidRPr="001E6E9B">
        <w:rPr>
          <w:lang w:val="en-GB"/>
        </w:rPr>
        <w:t xml:space="preserve"> operations recyclable material is not separated from disposable one</w:t>
      </w:r>
      <w:r w:rsidR="00206D9A">
        <w:rPr>
          <w:lang w:val="en-GB"/>
        </w:rPr>
        <w:t>,</w:t>
      </w:r>
      <w:r w:rsidR="00173CD1">
        <w:rPr>
          <w:lang w:val="en-GB"/>
        </w:rPr>
        <w:t xml:space="preserve"> </w:t>
      </w:r>
      <w:r w:rsidR="00173CD1" w:rsidRPr="001E6E9B">
        <w:rPr>
          <w:lang w:val="en-GB"/>
        </w:rPr>
        <w:t>at least in Bogota</w:t>
      </w:r>
      <w:r w:rsidRPr="001E6E9B">
        <w:rPr>
          <w:lang w:val="en-GB"/>
        </w:rPr>
        <w:t xml:space="preserve">, </w:t>
      </w:r>
      <w:r w:rsidR="00206D9A">
        <w:rPr>
          <w:lang w:val="en-GB"/>
        </w:rPr>
        <w:t xml:space="preserve">thus </w:t>
      </w:r>
      <w:r w:rsidRPr="001E6E9B">
        <w:rPr>
          <w:lang w:val="en-GB"/>
        </w:rPr>
        <w:t xml:space="preserve">causing a negative impact </w:t>
      </w:r>
      <w:r w:rsidR="00206D9A">
        <w:rPr>
          <w:lang w:val="en-GB"/>
        </w:rPr>
        <w:t>on</w:t>
      </w:r>
      <w:r w:rsidR="00206D9A" w:rsidRPr="001E6E9B">
        <w:rPr>
          <w:lang w:val="en-GB"/>
        </w:rPr>
        <w:t xml:space="preserve"> </w:t>
      </w:r>
      <w:r w:rsidRPr="001E6E9B">
        <w:rPr>
          <w:lang w:val="en-GB"/>
        </w:rPr>
        <w:t xml:space="preserve">the environment. This work aims to prototype a sensing system that generates routes based on </w:t>
      </w:r>
      <w:r w:rsidR="004B12E2">
        <w:rPr>
          <w:lang w:val="en-GB"/>
        </w:rPr>
        <w:t xml:space="preserve">the </w:t>
      </w:r>
      <w:r w:rsidRPr="001E6E9B">
        <w:rPr>
          <w:lang w:val="en-GB"/>
        </w:rPr>
        <w:t>actual fulfilment level reported by dumpsters</w:t>
      </w:r>
      <w:r w:rsidR="004B12E2">
        <w:rPr>
          <w:lang w:val="en-GB"/>
        </w:rPr>
        <w:t>.</w:t>
      </w:r>
      <w:r w:rsidRPr="001E6E9B">
        <w:rPr>
          <w:lang w:val="en-GB"/>
        </w:rPr>
        <w:t xml:space="preserve"> </w:t>
      </w:r>
      <w:r w:rsidR="004B12E2">
        <w:rPr>
          <w:lang w:val="en-GB"/>
        </w:rPr>
        <w:t>For this purpose,</w:t>
      </w:r>
      <w:r w:rsidRPr="001E6E9B">
        <w:rPr>
          <w:lang w:val="en-GB"/>
        </w:rPr>
        <w:t xml:space="preserve"> dumpsters </w:t>
      </w:r>
      <w:r w:rsidR="006D2C41">
        <w:rPr>
          <w:lang w:val="en-GB"/>
        </w:rPr>
        <w:t>were</w:t>
      </w:r>
      <w:r w:rsidRPr="001E6E9B">
        <w:rPr>
          <w:lang w:val="en-GB"/>
        </w:rPr>
        <w:t xml:space="preserve"> equipped with a level measurement device</w:t>
      </w:r>
      <w:r w:rsidR="00FE5A5E">
        <w:rPr>
          <w:lang w:val="en-GB"/>
        </w:rPr>
        <w:t xml:space="preserve"> </w:t>
      </w:r>
      <w:r w:rsidR="004B12E2">
        <w:rPr>
          <w:lang w:val="en-GB"/>
        </w:rPr>
        <w:t xml:space="preserve">that </w:t>
      </w:r>
      <w:r w:rsidR="00BF3216">
        <w:rPr>
          <w:lang w:val="en-GB"/>
        </w:rPr>
        <w:t>uses</w:t>
      </w:r>
      <w:r w:rsidR="00FE5A5E">
        <w:rPr>
          <w:lang w:val="en-GB"/>
        </w:rPr>
        <w:t xml:space="preserve"> a proximity</w:t>
      </w:r>
      <w:r w:rsidR="004669B3">
        <w:rPr>
          <w:lang w:val="en-GB"/>
        </w:rPr>
        <w:t xml:space="preserve"> ultrasonic</w:t>
      </w:r>
      <w:r w:rsidR="00FE5A5E">
        <w:rPr>
          <w:lang w:val="en-GB"/>
        </w:rPr>
        <w:t xml:space="preserve"> sensor</w:t>
      </w:r>
      <w:r w:rsidR="00C53DF2">
        <w:rPr>
          <w:lang w:val="en-GB"/>
        </w:rPr>
        <w:t>.</w:t>
      </w:r>
      <w:r w:rsidRPr="001E6E9B">
        <w:rPr>
          <w:lang w:val="en-GB"/>
        </w:rPr>
        <w:t xml:space="preserve"> </w:t>
      </w:r>
      <w:r w:rsidR="00C53DF2" w:rsidRPr="001E6E9B">
        <w:rPr>
          <w:lang w:val="en-GB"/>
        </w:rPr>
        <w:t xml:space="preserve">Information </w:t>
      </w:r>
      <w:r w:rsidR="007823DC">
        <w:rPr>
          <w:lang w:val="en-GB"/>
        </w:rPr>
        <w:t>wa</w:t>
      </w:r>
      <w:r w:rsidR="00C53DF2">
        <w:rPr>
          <w:lang w:val="en-GB"/>
        </w:rPr>
        <w:t>s</w:t>
      </w:r>
      <w:r w:rsidR="00C53DF2" w:rsidRPr="001E6E9B">
        <w:rPr>
          <w:lang w:val="en-GB"/>
        </w:rPr>
        <w:t xml:space="preserve"> </w:t>
      </w:r>
      <w:r w:rsidRPr="001E6E9B">
        <w:rPr>
          <w:lang w:val="en-GB"/>
        </w:rPr>
        <w:t xml:space="preserve">transmitted using a </w:t>
      </w:r>
      <w:r w:rsidR="009E35D7">
        <w:rPr>
          <w:lang w:val="en-GB"/>
        </w:rPr>
        <w:t>LPWAN</w:t>
      </w:r>
      <w:r w:rsidR="006D2C41">
        <w:rPr>
          <w:lang w:val="en-GB"/>
        </w:rPr>
        <w:t xml:space="preserve"> (</w:t>
      </w:r>
      <w:proofErr w:type="spellStart"/>
      <w:r w:rsidR="006D2C41">
        <w:rPr>
          <w:lang w:val="en-GB"/>
        </w:rPr>
        <w:t>LoRa</w:t>
      </w:r>
      <w:proofErr w:type="spellEnd"/>
      <w:r w:rsidR="006D2C41">
        <w:rPr>
          <w:lang w:val="en-GB"/>
        </w:rPr>
        <w:t>)</w:t>
      </w:r>
      <w:r w:rsidRPr="001E6E9B">
        <w:rPr>
          <w:lang w:val="en-GB"/>
        </w:rPr>
        <w:t>,</w:t>
      </w:r>
      <w:r w:rsidR="0039318F">
        <w:rPr>
          <w:lang w:val="en-GB"/>
        </w:rPr>
        <w:t xml:space="preserve"> and</w:t>
      </w:r>
      <w:r w:rsidRPr="001E6E9B">
        <w:rPr>
          <w:lang w:val="en-GB"/>
        </w:rPr>
        <w:t xml:space="preserve"> collected data </w:t>
      </w:r>
      <w:r w:rsidR="007823DC">
        <w:rPr>
          <w:lang w:val="en-GB"/>
        </w:rPr>
        <w:t>we</w:t>
      </w:r>
      <w:r w:rsidR="0039318F">
        <w:rPr>
          <w:lang w:val="en-GB"/>
        </w:rPr>
        <w:t>re</w:t>
      </w:r>
      <w:r w:rsidR="0039318F" w:rsidRPr="001E6E9B">
        <w:rPr>
          <w:lang w:val="en-GB"/>
        </w:rPr>
        <w:t xml:space="preserve"> </w:t>
      </w:r>
      <w:r w:rsidRPr="001E6E9B">
        <w:rPr>
          <w:lang w:val="en-GB"/>
        </w:rPr>
        <w:t>used to determine which of the dumpster</w:t>
      </w:r>
      <w:r w:rsidR="0039318F">
        <w:rPr>
          <w:lang w:val="en-GB"/>
        </w:rPr>
        <w:t>s</w:t>
      </w:r>
      <w:r w:rsidRPr="001E6E9B">
        <w:rPr>
          <w:lang w:val="en-GB"/>
        </w:rPr>
        <w:t xml:space="preserve"> </w:t>
      </w:r>
      <w:r w:rsidR="009E35D7">
        <w:rPr>
          <w:lang w:val="en-GB"/>
        </w:rPr>
        <w:t>needs</w:t>
      </w:r>
      <w:r w:rsidRPr="001E6E9B">
        <w:rPr>
          <w:lang w:val="en-GB"/>
        </w:rPr>
        <w:t xml:space="preserve"> to be collected </w:t>
      </w:r>
      <w:r w:rsidR="00BF3216">
        <w:rPr>
          <w:lang w:val="en-GB"/>
        </w:rPr>
        <w:t>in</w:t>
      </w:r>
      <w:r w:rsidRPr="001E6E9B">
        <w:rPr>
          <w:lang w:val="en-GB"/>
        </w:rPr>
        <w:t xml:space="preserve"> the route planned</w:t>
      </w:r>
      <w:r w:rsidR="00BF3216">
        <w:rPr>
          <w:lang w:val="en-GB"/>
        </w:rPr>
        <w:t xml:space="preserve"> for a </w:t>
      </w:r>
      <w:r w:rsidR="0039318F">
        <w:rPr>
          <w:lang w:val="en-GB"/>
        </w:rPr>
        <w:t xml:space="preserve">specific </w:t>
      </w:r>
      <w:r w:rsidR="00BF3216">
        <w:rPr>
          <w:lang w:val="en-GB"/>
        </w:rPr>
        <w:t>date</w:t>
      </w:r>
      <w:r w:rsidR="009E35D7">
        <w:rPr>
          <w:lang w:val="en-GB"/>
        </w:rPr>
        <w:t xml:space="preserve"> and which ones can be defer</w:t>
      </w:r>
      <w:r w:rsidR="0039318F">
        <w:rPr>
          <w:lang w:val="en-GB"/>
        </w:rPr>
        <w:t>red</w:t>
      </w:r>
      <w:r w:rsidR="009E35D7">
        <w:rPr>
          <w:lang w:val="en-GB"/>
        </w:rPr>
        <w:t xml:space="preserve"> until </w:t>
      </w:r>
      <w:r w:rsidR="0039318F">
        <w:rPr>
          <w:lang w:val="en-GB"/>
        </w:rPr>
        <w:t xml:space="preserve">the </w:t>
      </w:r>
      <w:r w:rsidR="009E35D7">
        <w:rPr>
          <w:lang w:val="en-GB"/>
        </w:rPr>
        <w:t>next collection</w:t>
      </w:r>
      <w:r w:rsidRPr="001E6E9B">
        <w:rPr>
          <w:lang w:val="en-GB"/>
        </w:rPr>
        <w:t xml:space="preserve">, according to </w:t>
      </w:r>
      <w:r w:rsidR="0039318F">
        <w:rPr>
          <w:lang w:val="en-GB"/>
        </w:rPr>
        <w:t xml:space="preserve">the </w:t>
      </w:r>
      <w:r w:rsidRPr="001E6E9B">
        <w:rPr>
          <w:lang w:val="en-GB"/>
        </w:rPr>
        <w:t>levels</w:t>
      </w:r>
      <w:r w:rsidR="00FE5A5E">
        <w:rPr>
          <w:lang w:val="en-GB"/>
        </w:rPr>
        <w:t xml:space="preserve"> </w:t>
      </w:r>
      <w:r w:rsidR="00FE5A5E" w:rsidRPr="001E6E9B">
        <w:rPr>
          <w:lang w:val="en-GB"/>
        </w:rPr>
        <w:t>reported</w:t>
      </w:r>
      <w:r w:rsidRPr="001E6E9B">
        <w:rPr>
          <w:lang w:val="en-GB"/>
        </w:rPr>
        <w:t xml:space="preserve">. Since an operation requires many collecting trucks, a K-means method </w:t>
      </w:r>
      <w:r w:rsidR="009E35D7">
        <w:rPr>
          <w:lang w:val="en-GB"/>
        </w:rPr>
        <w:t>is</w:t>
      </w:r>
      <w:r w:rsidR="006D2C41">
        <w:rPr>
          <w:lang w:val="en-GB"/>
        </w:rPr>
        <w:t xml:space="preserve"> use</w:t>
      </w:r>
      <w:r w:rsidR="009E35D7">
        <w:rPr>
          <w:lang w:val="en-GB"/>
        </w:rPr>
        <w:t>d</w:t>
      </w:r>
      <w:r w:rsidRPr="001E6E9B">
        <w:rPr>
          <w:lang w:val="en-GB"/>
        </w:rPr>
        <w:t xml:space="preserve"> to group dumpsters that </w:t>
      </w:r>
      <w:r w:rsidR="009E35D7">
        <w:rPr>
          <w:lang w:val="en-GB"/>
        </w:rPr>
        <w:t>are</w:t>
      </w:r>
      <w:r w:rsidRPr="001E6E9B">
        <w:rPr>
          <w:lang w:val="en-GB"/>
        </w:rPr>
        <w:t xml:space="preserve"> geographically close</w:t>
      </w:r>
      <w:r w:rsidR="00FC41A6">
        <w:rPr>
          <w:lang w:val="en-GB"/>
        </w:rPr>
        <w:t>.</w:t>
      </w:r>
      <w:r w:rsidRPr="001E6E9B">
        <w:rPr>
          <w:lang w:val="en-GB"/>
        </w:rPr>
        <w:t xml:space="preserve"> </w:t>
      </w:r>
      <w:r w:rsidR="007823DC" w:rsidRPr="001E6E9B">
        <w:rPr>
          <w:lang w:val="en-GB"/>
        </w:rPr>
        <w:t xml:space="preserve">A single district </w:t>
      </w:r>
      <w:r w:rsidR="007823DC">
        <w:rPr>
          <w:lang w:val="en-GB"/>
        </w:rPr>
        <w:t>of</w:t>
      </w:r>
      <w:r w:rsidR="007823DC" w:rsidRPr="001E6E9B">
        <w:rPr>
          <w:lang w:val="en-GB"/>
        </w:rPr>
        <w:t xml:space="preserve"> Bogota was selected </w:t>
      </w:r>
      <w:r w:rsidR="007823DC">
        <w:rPr>
          <w:lang w:val="en-GB"/>
        </w:rPr>
        <w:t>for demonstration purposes</w:t>
      </w:r>
      <w:r w:rsidR="007823DC" w:rsidRPr="001E6E9B">
        <w:rPr>
          <w:lang w:val="en-GB"/>
        </w:rPr>
        <w:t>.</w:t>
      </w:r>
      <w:r w:rsidR="007823DC">
        <w:rPr>
          <w:lang w:val="en-GB"/>
        </w:rPr>
        <w:t xml:space="preserve"> </w:t>
      </w:r>
      <w:r w:rsidR="00FC41A6">
        <w:rPr>
          <w:lang w:val="en-GB"/>
        </w:rPr>
        <w:t xml:space="preserve">The </w:t>
      </w:r>
      <w:r w:rsidRPr="001E6E9B">
        <w:rPr>
          <w:lang w:val="en-GB"/>
        </w:rPr>
        <w:t xml:space="preserve">collecting sequence </w:t>
      </w:r>
      <w:r w:rsidR="006D2C41">
        <w:rPr>
          <w:lang w:val="en-GB"/>
        </w:rPr>
        <w:t xml:space="preserve">was </w:t>
      </w:r>
      <w:r w:rsidR="006D2C41" w:rsidRPr="001E6E9B">
        <w:rPr>
          <w:lang w:val="en-GB"/>
        </w:rPr>
        <w:t>calculated</w:t>
      </w:r>
      <w:r w:rsidRPr="001E6E9B">
        <w:rPr>
          <w:lang w:val="en-GB"/>
        </w:rPr>
        <w:t xml:space="preserve"> using an open Web service, </w:t>
      </w:r>
      <w:r w:rsidR="00FC41A6">
        <w:rPr>
          <w:lang w:val="en-GB"/>
        </w:rPr>
        <w:t xml:space="preserve">whose </w:t>
      </w:r>
      <w:r w:rsidRPr="001E6E9B">
        <w:rPr>
          <w:lang w:val="en-GB"/>
        </w:rPr>
        <w:t xml:space="preserve">results are shown on </w:t>
      </w:r>
      <w:ins w:id="42" w:author="lfninov lfninov" w:date="2021-05-25T15:11:00Z">
        <w:r w:rsidR="00B51C5D">
          <w:rPr>
            <w:lang w:val="en-GB"/>
          </w:rPr>
          <w:t xml:space="preserve">an </w:t>
        </w:r>
      </w:ins>
      <w:r w:rsidRPr="001E6E9B">
        <w:rPr>
          <w:lang w:val="en-GB"/>
        </w:rPr>
        <w:t>Android mobile application</w:t>
      </w:r>
      <w:r w:rsidR="00FC41A6">
        <w:rPr>
          <w:lang w:val="en-GB"/>
        </w:rPr>
        <w:t>.</w:t>
      </w:r>
      <w:r w:rsidR="00FC41A6" w:rsidRPr="001E6E9B">
        <w:rPr>
          <w:lang w:val="en-GB"/>
        </w:rPr>
        <w:t xml:space="preserve"> The </w:t>
      </w:r>
      <w:r w:rsidRPr="001E6E9B">
        <w:rPr>
          <w:lang w:val="en-GB"/>
        </w:rPr>
        <w:t xml:space="preserve">mobile app </w:t>
      </w:r>
      <w:r w:rsidR="00B56264">
        <w:rPr>
          <w:lang w:val="en-GB"/>
        </w:rPr>
        <w:t>uses the</w:t>
      </w:r>
      <w:r w:rsidR="00B56264" w:rsidRPr="001E6E9B">
        <w:rPr>
          <w:lang w:val="en-GB"/>
        </w:rPr>
        <w:t xml:space="preserve"> </w:t>
      </w:r>
      <w:r w:rsidRPr="001E6E9B">
        <w:rPr>
          <w:lang w:val="en-GB"/>
        </w:rPr>
        <w:t>Google Maps routing service</w:t>
      </w:r>
      <w:r w:rsidR="00C41758">
        <w:rPr>
          <w:lang w:val="en-GB"/>
        </w:rPr>
        <w:t xml:space="preserve">. This </w:t>
      </w:r>
      <w:r w:rsidR="00FE5A5E" w:rsidRPr="001E6E9B">
        <w:rPr>
          <w:lang w:val="en-GB"/>
        </w:rPr>
        <w:t>demonstrate</w:t>
      </w:r>
      <w:r w:rsidR="007823DC">
        <w:rPr>
          <w:lang w:val="en-GB"/>
        </w:rPr>
        <w:t>d</w:t>
      </w:r>
      <w:r w:rsidRPr="001E6E9B">
        <w:rPr>
          <w:lang w:val="en-GB"/>
        </w:rPr>
        <w:t xml:space="preserve"> technical viability for implementing this sort</w:t>
      </w:r>
      <w:del w:id="43" w:author="lfninov lfninov" w:date="2021-05-25T15:12:00Z">
        <w:r w:rsidRPr="001E6E9B" w:rsidDel="00F117E3">
          <w:rPr>
            <w:lang w:val="en-GB"/>
          </w:rPr>
          <w:delText>s</w:delText>
        </w:r>
      </w:del>
      <w:r w:rsidRPr="001E6E9B">
        <w:rPr>
          <w:lang w:val="en-GB"/>
        </w:rPr>
        <w:t xml:space="preserve"> of systems </w:t>
      </w:r>
      <w:r>
        <w:rPr>
          <w:lang w:val="en-GB"/>
        </w:rPr>
        <w:t>in real operation environments</w:t>
      </w:r>
      <w:r w:rsidR="00C41758">
        <w:rPr>
          <w:lang w:val="en-GB"/>
        </w:rPr>
        <w:t xml:space="preserve"> </w:t>
      </w:r>
      <w:r w:rsidR="00240AB6">
        <w:rPr>
          <w:lang w:val="en-GB"/>
        </w:rPr>
        <w:t>leading</w:t>
      </w:r>
      <w:r w:rsidR="00C41758">
        <w:rPr>
          <w:lang w:val="en-GB" w:eastAsia="ja-JP"/>
        </w:rPr>
        <w:t xml:space="preserve"> to </w:t>
      </w:r>
      <w:r w:rsidR="00C41758">
        <w:rPr>
          <w:lang w:eastAsia="ja-JP"/>
        </w:rPr>
        <w:t>reduce container saturation and overflow</w:t>
      </w:r>
    </w:p>
    <w:p w:rsidR="0007392C" w:rsidRPr="00586A35" w:rsidRDefault="00675128" w:rsidP="00675128">
      <w:pPr>
        <w:pStyle w:val="KeyWordHead"/>
        <w:rPr>
          <w:lang w:eastAsia="it-IT"/>
          <w14:ligatures w14:val="standard"/>
        </w:rPr>
      </w:pPr>
      <w:r w:rsidRPr="00586A35">
        <w:rPr>
          <w:lang w:eastAsia="it-IT"/>
          <w14:ligatures w14:val="standard"/>
        </w:rPr>
        <w:t>KEYWORDS</w:t>
      </w:r>
    </w:p>
    <w:p w:rsidR="0007392C" w:rsidRPr="00586A35" w:rsidRDefault="001E6E9B" w:rsidP="00675128">
      <w:pPr>
        <w:pStyle w:val="KeyWords"/>
        <w:rPr>
          <w:lang w:eastAsia="it-IT"/>
          <w14:ligatures w14:val="standard"/>
        </w:rPr>
      </w:pPr>
      <w:r w:rsidRPr="00327B01">
        <w:rPr>
          <w:lang w:val="en-GB"/>
        </w:rPr>
        <w:t xml:space="preserve">IoT, Waste Collection, </w:t>
      </w:r>
      <w:r w:rsidR="009E5244" w:rsidRPr="009E5244">
        <w:rPr>
          <w:lang w:val="en-GB"/>
        </w:rPr>
        <w:t>wireless sensor networks</w:t>
      </w:r>
      <w:r w:rsidRPr="00327B01">
        <w:rPr>
          <w:lang w:val="en-GB"/>
        </w:rPr>
        <w:t xml:space="preserve">, </w:t>
      </w:r>
      <w:proofErr w:type="spellStart"/>
      <w:r w:rsidRPr="00327B01">
        <w:rPr>
          <w:lang w:val="en-GB"/>
        </w:rPr>
        <w:t>LoRa</w:t>
      </w:r>
      <w:r w:rsidR="00177B6A">
        <w:rPr>
          <w:lang w:val="en-GB"/>
        </w:rPr>
        <w:t>WAN</w:t>
      </w:r>
      <w:proofErr w:type="spellEnd"/>
      <w:r w:rsidRPr="00327B01">
        <w:rPr>
          <w:lang w:val="en-GB"/>
        </w:rPr>
        <w:t xml:space="preserve">, sensing system, </w:t>
      </w:r>
      <w:r w:rsidR="00177B6A">
        <w:rPr>
          <w:lang w:val="en-GB"/>
        </w:rPr>
        <w:t>CVRP</w:t>
      </w:r>
      <w:r w:rsidRPr="00327B01">
        <w:rPr>
          <w:lang w:val="en-GB"/>
        </w:rPr>
        <w:t>, geographic information, mobile application</w:t>
      </w:r>
      <w:r w:rsidRPr="00327B01">
        <w:rPr>
          <w:b/>
          <w:lang w:val="en-GB"/>
        </w:rPr>
        <w:t xml:space="preserve">. </w:t>
      </w:r>
    </w:p>
    <w:p w:rsidR="00586A35" w:rsidRPr="00586A35" w:rsidRDefault="001E6E9B" w:rsidP="00586A35">
      <w:pPr>
        <w:pStyle w:val="RefFormatHead"/>
        <w:rPr>
          <w14:ligatures w14:val="standard"/>
        </w:rPr>
      </w:pPr>
      <w:r>
        <w:t>Cite this Article:</w:t>
      </w:r>
    </w:p>
    <w:p w:rsidR="00586A35" w:rsidRDefault="001E6E9B" w:rsidP="00586A35">
      <w:pPr>
        <w:pStyle w:val="RefFormatPara"/>
        <w:rPr>
          <w14:ligatures w14:val="standard"/>
        </w:rPr>
      </w:pPr>
      <w:r w:rsidRPr="00270642">
        <w:rPr>
          <w:lang w:val="es-ES"/>
          <w14:ligatures w14:val="standard"/>
          <w:rPrChange w:id="44" w:author="Miguel" w:date="2021-05-27T12:03:00Z">
            <w:rPr>
              <w:lang w:val="es-CO"/>
              <w14:ligatures w14:val="standard"/>
            </w:rPr>
          </w:rPrChange>
        </w:rPr>
        <w:t>MONTAÑEZ G,</w:t>
      </w:r>
      <w:r w:rsidR="00586A35" w:rsidRPr="00270642">
        <w:rPr>
          <w:lang w:val="es-ES"/>
          <w14:ligatures w14:val="standard"/>
          <w:rPrChange w:id="45" w:author="Miguel" w:date="2021-05-27T12:03:00Z">
            <w:rPr>
              <w:lang w:val="es-CO"/>
              <w14:ligatures w14:val="standard"/>
            </w:rPr>
          </w:rPrChange>
        </w:rPr>
        <w:t xml:space="preserve"> </w:t>
      </w:r>
      <w:r w:rsidRPr="00270642">
        <w:rPr>
          <w:lang w:val="es-ES"/>
          <w14:ligatures w14:val="standard"/>
          <w:rPrChange w:id="46" w:author="Miguel" w:date="2021-05-27T12:03:00Z">
            <w:rPr>
              <w:lang w:val="es-CO"/>
              <w14:ligatures w14:val="standard"/>
            </w:rPr>
          </w:rPrChange>
        </w:rPr>
        <w:t>M</w:t>
      </w:r>
      <w:del w:id="47" w:author="lfninov lfninov" w:date="2021-05-25T15:20:00Z">
        <w:r w:rsidR="00586A35" w:rsidRPr="00270642" w:rsidDel="00F117E3">
          <w:rPr>
            <w:lang w:val="es-ES"/>
            <w14:ligatures w14:val="standard"/>
            <w:rPrChange w:id="48" w:author="Miguel" w:date="2021-05-27T12:03:00Z">
              <w:rPr>
                <w:lang w:val="es-CO"/>
                <w14:ligatures w14:val="standard"/>
              </w:rPr>
            </w:rPrChange>
          </w:rPr>
          <w:delText>,</w:delText>
        </w:r>
      </w:del>
      <w:r w:rsidR="009C5C45" w:rsidRPr="00270642">
        <w:rPr>
          <w:lang w:val="es-ES"/>
          <w14:ligatures w14:val="standard"/>
          <w:rPrChange w:id="49" w:author="Miguel" w:date="2021-05-27T12:03:00Z">
            <w:rPr>
              <w:lang w:val="es-CO"/>
              <w14:ligatures w14:val="standard"/>
            </w:rPr>
          </w:rPrChange>
        </w:rPr>
        <w:t>.</w:t>
      </w:r>
      <w:r w:rsidR="00586A35" w:rsidRPr="00270642">
        <w:rPr>
          <w:lang w:val="es-ES"/>
          <w14:ligatures w14:val="standard"/>
          <w:rPrChange w:id="50" w:author="Miguel" w:date="2021-05-27T12:03:00Z">
            <w:rPr>
              <w:lang w:val="es-CO"/>
              <w14:ligatures w14:val="standard"/>
            </w:rPr>
          </w:rPrChange>
        </w:rPr>
        <w:t xml:space="preserve"> </w:t>
      </w:r>
      <w:r w:rsidRPr="00270642">
        <w:rPr>
          <w:lang w:val="es-ES"/>
          <w14:ligatures w14:val="standard"/>
          <w:rPrChange w:id="51" w:author="Miguel" w:date="2021-05-27T12:03:00Z">
            <w:rPr>
              <w:lang w:val="es-CO"/>
              <w14:ligatures w14:val="standard"/>
            </w:rPr>
          </w:rPrChange>
        </w:rPr>
        <w:t>NIÑO V.</w:t>
      </w:r>
      <w:r w:rsidR="00586A35" w:rsidRPr="00270642">
        <w:rPr>
          <w:lang w:val="es-ES"/>
          <w14:ligatures w14:val="standard"/>
          <w:rPrChange w:id="52" w:author="Miguel" w:date="2021-05-27T12:03:00Z">
            <w:rPr>
              <w:lang w:val="es-CO"/>
              <w14:ligatures w14:val="standard"/>
            </w:rPr>
          </w:rPrChange>
        </w:rPr>
        <w:t xml:space="preserve"> </w:t>
      </w:r>
      <w:r w:rsidR="009C5C45" w:rsidRPr="00270642">
        <w:rPr>
          <w:lang w:val="es-ES"/>
          <w14:ligatures w14:val="standard"/>
          <w:rPrChange w:id="53" w:author="Miguel" w:date="2021-05-27T12:03:00Z">
            <w:rPr>
              <w:lang w:val="es-CO"/>
              <w14:ligatures w14:val="standard"/>
            </w:rPr>
          </w:rPrChange>
        </w:rPr>
        <w:t>L</w:t>
      </w:r>
      <w:r w:rsidR="00586A35" w:rsidRPr="00270642">
        <w:rPr>
          <w:lang w:val="es-ES"/>
          <w14:ligatures w14:val="standard"/>
          <w:rPrChange w:id="54" w:author="Miguel" w:date="2021-05-27T12:03:00Z">
            <w:rPr>
              <w:lang w:val="es-CO"/>
              <w14:ligatures w14:val="standard"/>
            </w:rPr>
          </w:rPrChange>
        </w:rPr>
        <w:t xml:space="preserve">. </w:t>
      </w:r>
      <w:r w:rsidR="009C5C45" w:rsidRPr="00270642">
        <w:rPr>
          <w:lang w:val="es-ES"/>
          <w14:ligatures w14:val="standard"/>
          <w:rPrChange w:id="55" w:author="Miguel" w:date="2021-05-27T12:03:00Z">
            <w:rPr>
              <w:lang w:val="es-CO"/>
              <w14:ligatures w14:val="standard"/>
            </w:rPr>
          </w:rPrChange>
        </w:rPr>
        <w:t>2021</w:t>
      </w:r>
      <w:r w:rsidR="00586A35" w:rsidRPr="00270642">
        <w:rPr>
          <w:lang w:val="es-ES"/>
          <w14:ligatures w14:val="standard"/>
          <w:rPrChange w:id="56" w:author="Miguel" w:date="2021-05-27T12:03:00Z">
            <w:rPr>
              <w:lang w:val="es-CO"/>
              <w14:ligatures w14:val="standard"/>
            </w:rPr>
          </w:rPrChange>
        </w:rPr>
        <w:t xml:space="preserve">. </w:t>
      </w:r>
      <w:r w:rsidR="009C5C45" w:rsidRPr="00270642">
        <w:rPr>
          <w:bCs/>
          <w14:ligatures w14:val="standard"/>
        </w:rPr>
        <w:t>Sensing system prototype base</w:t>
      </w:r>
      <w:r w:rsidR="00BE11F8" w:rsidRPr="00270642">
        <w:rPr>
          <w:bCs/>
          <w14:ligatures w14:val="standard"/>
        </w:rPr>
        <w:t>d</w:t>
      </w:r>
      <w:r w:rsidR="009C5C45" w:rsidRPr="00270642">
        <w:rPr>
          <w:bCs/>
          <w14:ligatures w14:val="standard"/>
        </w:rPr>
        <w:t xml:space="preserve"> on a simulated Wireless Sensor Network as support for Route planning solid waste collection</w:t>
      </w:r>
      <w:r w:rsidR="00586A35" w:rsidRPr="00270642">
        <w:rPr>
          <w:bCs/>
          <w14:ligatures w14:val="standard"/>
        </w:rPr>
        <w:t xml:space="preserve">: </w:t>
      </w:r>
      <w:r w:rsidR="0059163D" w:rsidRPr="00270642">
        <w:rPr>
          <w:bCs/>
          <w14:ligatures w14:val="standard"/>
        </w:rPr>
        <w:t>…</w:t>
      </w:r>
      <w:ins w:id="57" w:author="Miguel" w:date="2021-05-31T23:26:00Z">
        <w:r w:rsidR="00CF257C">
          <w:rPr>
            <w:bCs/>
            <w14:ligatures w14:val="standard"/>
          </w:rPr>
          <w:t xml:space="preserve"> (</w:t>
        </w:r>
      </w:ins>
      <w:ins w:id="58" w:author="Miguel" w:date="2021-05-31T23:27:00Z">
        <w:r w:rsidR="00CF257C">
          <w:rPr>
            <w:bCs/>
            <w14:ligatures w14:val="standard"/>
          </w:rPr>
          <w:t>Need to complete when published</w:t>
        </w:r>
      </w:ins>
      <w:ins w:id="59" w:author="Miguel" w:date="2021-05-31T23:26:00Z">
        <w:r w:rsidR="00CF257C">
          <w:rPr>
            <w:bCs/>
            <w14:ligatures w14:val="standard"/>
          </w:rPr>
          <w:t>)</w:t>
        </w:r>
      </w:ins>
      <w:del w:id="60" w:author="Miguel" w:date="2021-05-31T23:26:00Z">
        <w:r w:rsidR="00586A35" w:rsidRPr="00270642" w:rsidDel="00CF257C">
          <w:rPr>
            <w:bCs/>
            <w:i/>
            <w14:ligatures w14:val="standard"/>
          </w:rPr>
          <w:delText xml:space="preserve">, </w:delText>
        </w:r>
        <w:r w:rsidR="009C5C45" w:rsidRPr="00270642" w:rsidDel="00CF257C">
          <w:rPr>
            <w:bCs/>
            <w:i/>
            <w14:ligatures w14:val="standard"/>
          </w:rPr>
          <w:delText>1</w:delText>
        </w:r>
        <w:r w:rsidR="0059163D" w:rsidRPr="00270642" w:rsidDel="00CF257C">
          <w:rPr>
            <w:bCs/>
            <w:i/>
            <w14:ligatures w14:val="standard"/>
          </w:rPr>
          <w:delText>3</w:delText>
        </w:r>
        <w:r w:rsidR="00586A35" w:rsidRPr="00270642" w:rsidDel="00CF257C">
          <w:rPr>
            <w:bCs/>
            <w:i/>
            <w14:ligatures w14:val="standard"/>
          </w:rPr>
          <w:delText xml:space="preserve"> pages.</w:delText>
        </w:r>
        <w:r w:rsidR="00586A35" w:rsidRPr="00270642" w:rsidDel="00CF257C">
          <w:rPr>
            <w14:ligatures w14:val="standard"/>
          </w:rPr>
          <w:delText xml:space="preserve"> </w:delText>
        </w:r>
        <w:r w:rsidR="0059163D" w:rsidRPr="00270642" w:rsidDel="00CF257C">
          <w:rPr>
            <w14:ligatures w14:val="standard"/>
          </w:rPr>
          <w:delText>DOI.</w:delText>
        </w:r>
      </w:del>
      <w:r w:rsidR="00B51C5D" w:rsidRPr="00270642">
        <w:fldChar w:fldCharType="begin"/>
      </w:r>
      <w:r w:rsidR="00B51C5D" w:rsidRPr="00270642">
        <w:instrText xml:space="preserve"> HYPERLINK "https://doi.org/10.1145/1234567890" </w:instrText>
      </w:r>
      <w:r w:rsidR="00B51C5D" w:rsidRPr="00270642">
        <w:rPr>
          <w:rPrChange w:id="61" w:author="Miguel" w:date="2021-05-27T12:03:00Z">
            <w:rPr/>
          </w:rPrChange>
        </w:rPr>
        <w:fldChar w:fldCharType="end"/>
      </w:r>
    </w:p>
    <w:p w:rsidR="001E6E9B" w:rsidRDefault="001E6E9B" w:rsidP="00586A35">
      <w:pPr>
        <w:pStyle w:val="RefFormatPara"/>
        <w:rPr>
          <w14:ligatures w14:val="standard"/>
        </w:rPr>
      </w:pPr>
    </w:p>
    <w:p w:rsidR="0059163D" w:rsidRDefault="0059163D" w:rsidP="00586A35">
      <w:pPr>
        <w:pStyle w:val="RefFormatPara"/>
        <w:rPr>
          <w14:ligatures w14:val="standard"/>
        </w:rPr>
      </w:pPr>
    </w:p>
    <w:p w:rsidR="0059163D" w:rsidRDefault="0059163D" w:rsidP="00586A35">
      <w:pPr>
        <w:pStyle w:val="RefFormatPara"/>
        <w:rPr>
          <w14:ligatures w14:val="standard"/>
        </w:rPr>
      </w:pPr>
    </w:p>
    <w:p w:rsidR="001E6E9B" w:rsidRPr="00586A35" w:rsidRDefault="001E6E9B" w:rsidP="00586A35">
      <w:pPr>
        <w:pStyle w:val="RefFormatPara"/>
        <w:rPr>
          <w14:ligatures w14:val="standard"/>
        </w:rPr>
      </w:pPr>
    </w:p>
    <w:p w:rsidR="0007392C" w:rsidRPr="009C73C6" w:rsidRDefault="001E6E9B" w:rsidP="00CB74AC">
      <w:pPr>
        <w:pStyle w:val="AbsHead"/>
        <w:numPr>
          <w:ilvl w:val="0"/>
          <w:numId w:val="38"/>
        </w:numPr>
        <w:rPr>
          <w:lang w:val="en-GB"/>
        </w:rPr>
      </w:pPr>
      <w:r w:rsidRPr="009C73C6">
        <w:rPr>
          <w:lang w:val="en-GB"/>
        </w:rPr>
        <w:t>Introduction</w:t>
      </w:r>
    </w:p>
    <w:p w:rsidR="00F103DE" w:rsidRDefault="00113BEB" w:rsidP="00CF1C04">
      <w:pPr>
        <w:pStyle w:val="AbsHead"/>
        <w:rPr>
          <w:rFonts w:cstheme="minorBidi"/>
          <w:b w:val="0"/>
          <w:sz w:val="18"/>
          <w:lang w:val="en-GB"/>
        </w:rPr>
      </w:pPr>
      <w:r w:rsidRPr="00CF1C04">
        <w:rPr>
          <w:rFonts w:cstheme="minorBidi"/>
          <w:b w:val="0"/>
          <w:sz w:val="18"/>
          <w:lang w:val="en-GB"/>
        </w:rPr>
        <w:t xml:space="preserve">Globalization and industrialization of factories have </w:t>
      </w:r>
      <w:r w:rsidR="00BF3216" w:rsidRPr="00CF1C04">
        <w:rPr>
          <w:rFonts w:cstheme="minorBidi"/>
          <w:b w:val="0"/>
          <w:sz w:val="18"/>
          <w:lang w:val="en-GB"/>
        </w:rPr>
        <w:t>significant</w:t>
      </w:r>
      <w:r w:rsidR="00BF3216">
        <w:rPr>
          <w:rFonts w:cstheme="minorBidi"/>
          <w:b w:val="0"/>
          <w:sz w:val="18"/>
          <w:lang w:val="en-GB"/>
        </w:rPr>
        <w:t xml:space="preserve">ly </w:t>
      </w:r>
      <w:r w:rsidR="00BF3216" w:rsidRPr="00CF1C04">
        <w:rPr>
          <w:rFonts w:cstheme="minorBidi"/>
          <w:b w:val="0"/>
          <w:sz w:val="18"/>
          <w:lang w:val="en-GB"/>
        </w:rPr>
        <w:t>reduced</w:t>
      </w:r>
      <w:r w:rsidRPr="00CF1C04">
        <w:rPr>
          <w:rFonts w:cstheme="minorBidi"/>
          <w:b w:val="0"/>
          <w:sz w:val="18"/>
          <w:lang w:val="en-GB"/>
        </w:rPr>
        <w:t xml:space="preserve"> the cost of products</w:t>
      </w:r>
      <w:r w:rsidR="00BE11F8">
        <w:rPr>
          <w:rFonts w:cstheme="minorBidi"/>
          <w:b w:val="0"/>
          <w:sz w:val="18"/>
          <w:lang w:val="en-GB"/>
        </w:rPr>
        <w:t>, thus</w:t>
      </w:r>
      <w:r w:rsidRPr="00CF1C04">
        <w:rPr>
          <w:rFonts w:cstheme="minorBidi"/>
          <w:b w:val="0"/>
          <w:sz w:val="18"/>
          <w:lang w:val="en-GB"/>
        </w:rPr>
        <w:t xml:space="preserve"> </w:t>
      </w:r>
      <w:r w:rsidR="00025FD6">
        <w:rPr>
          <w:rFonts w:cstheme="minorBidi"/>
          <w:b w:val="0"/>
          <w:sz w:val="18"/>
          <w:lang w:val="en-GB"/>
        </w:rPr>
        <w:t>giving</w:t>
      </w:r>
      <w:r w:rsidR="00025FD6" w:rsidRPr="00CF1C04">
        <w:rPr>
          <w:rFonts w:cstheme="minorBidi"/>
          <w:b w:val="0"/>
          <w:sz w:val="18"/>
          <w:lang w:val="en-GB"/>
        </w:rPr>
        <w:t xml:space="preserve"> </w:t>
      </w:r>
      <w:r w:rsidRPr="00CF1C04">
        <w:rPr>
          <w:rFonts w:cstheme="minorBidi"/>
          <w:b w:val="0"/>
          <w:sz w:val="18"/>
          <w:lang w:val="en-GB"/>
        </w:rPr>
        <w:t>us access to a</w:t>
      </w:r>
      <w:r w:rsidR="00CF1C04">
        <w:rPr>
          <w:rFonts w:cstheme="minorBidi"/>
          <w:b w:val="0"/>
          <w:sz w:val="18"/>
          <w:lang w:val="en-GB"/>
        </w:rPr>
        <w:t>ll</w:t>
      </w:r>
      <w:r w:rsidRPr="00CF1C04">
        <w:rPr>
          <w:rFonts w:cstheme="minorBidi"/>
          <w:b w:val="0"/>
          <w:sz w:val="18"/>
          <w:lang w:val="en-GB"/>
        </w:rPr>
        <w:t xml:space="preserve"> kind</w:t>
      </w:r>
      <w:r w:rsidR="00025FD6">
        <w:rPr>
          <w:rFonts w:cstheme="minorBidi"/>
          <w:b w:val="0"/>
          <w:sz w:val="18"/>
          <w:lang w:val="en-GB"/>
        </w:rPr>
        <w:t>s</w:t>
      </w:r>
      <w:r w:rsidRPr="00CF1C04">
        <w:rPr>
          <w:rFonts w:cstheme="minorBidi"/>
          <w:b w:val="0"/>
          <w:sz w:val="18"/>
          <w:lang w:val="en-GB"/>
        </w:rPr>
        <w:t xml:space="preserve"> of goods </w:t>
      </w:r>
      <w:r w:rsidR="00CF1C04" w:rsidRPr="00CF1C04">
        <w:rPr>
          <w:rFonts w:cstheme="minorBidi"/>
          <w:b w:val="0"/>
          <w:sz w:val="18"/>
          <w:lang w:val="en-GB"/>
        </w:rPr>
        <w:t>ranging</w:t>
      </w:r>
      <w:r w:rsidRPr="00CF1C04">
        <w:rPr>
          <w:rFonts w:cstheme="minorBidi"/>
          <w:b w:val="0"/>
          <w:sz w:val="18"/>
          <w:lang w:val="en-GB"/>
        </w:rPr>
        <w:t xml:space="preserve"> from clothes, </w:t>
      </w:r>
      <w:r w:rsidR="00025FD6">
        <w:rPr>
          <w:rFonts w:cstheme="minorBidi"/>
          <w:b w:val="0"/>
          <w:sz w:val="18"/>
          <w:lang w:val="en-GB"/>
        </w:rPr>
        <w:t xml:space="preserve">to </w:t>
      </w:r>
      <w:r w:rsidRPr="00CF1C04">
        <w:rPr>
          <w:rFonts w:cstheme="minorBidi"/>
          <w:b w:val="0"/>
          <w:sz w:val="18"/>
          <w:lang w:val="en-GB"/>
        </w:rPr>
        <w:t xml:space="preserve">electronic devices </w:t>
      </w:r>
      <w:r w:rsidR="000625D3" w:rsidRPr="00CF1C04">
        <w:rPr>
          <w:rFonts w:cstheme="minorBidi"/>
          <w:b w:val="0"/>
          <w:sz w:val="18"/>
          <w:lang w:val="en-GB"/>
        </w:rPr>
        <w:t>and house</w:t>
      </w:r>
      <w:r w:rsidRPr="00CF1C04">
        <w:rPr>
          <w:rFonts w:cstheme="minorBidi"/>
          <w:b w:val="0"/>
          <w:sz w:val="18"/>
          <w:lang w:val="en-GB"/>
        </w:rPr>
        <w:t xml:space="preserve"> equipment</w:t>
      </w:r>
      <w:r w:rsidR="00BE11F8">
        <w:rPr>
          <w:rFonts w:cstheme="minorBidi"/>
          <w:b w:val="0"/>
          <w:sz w:val="18"/>
          <w:lang w:val="en-GB"/>
        </w:rPr>
        <w:t>,</w:t>
      </w:r>
      <w:r w:rsidRPr="00CF1C04">
        <w:rPr>
          <w:rFonts w:cstheme="minorBidi"/>
          <w:b w:val="0"/>
          <w:sz w:val="18"/>
          <w:lang w:val="en-GB"/>
        </w:rPr>
        <w:t xml:space="preserve"> </w:t>
      </w:r>
      <w:r w:rsidR="006D6D16">
        <w:rPr>
          <w:rFonts w:cstheme="minorBidi"/>
          <w:b w:val="0"/>
          <w:sz w:val="18"/>
          <w:lang w:val="en-GB"/>
        </w:rPr>
        <w:t xml:space="preserve">among </w:t>
      </w:r>
      <w:r w:rsidR="00BE11F8">
        <w:rPr>
          <w:rFonts w:cstheme="minorBidi"/>
          <w:b w:val="0"/>
          <w:sz w:val="18"/>
          <w:lang w:val="en-GB"/>
        </w:rPr>
        <w:t>others</w:t>
      </w:r>
      <w:r w:rsidRPr="00CF1C04">
        <w:rPr>
          <w:rFonts w:cstheme="minorBidi"/>
          <w:b w:val="0"/>
          <w:sz w:val="18"/>
          <w:lang w:val="en-GB"/>
        </w:rPr>
        <w:t>. This low cost offer has change</w:t>
      </w:r>
      <w:r w:rsidR="00025FD6">
        <w:rPr>
          <w:rFonts w:cstheme="minorBidi"/>
          <w:b w:val="0"/>
          <w:sz w:val="18"/>
          <w:lang w:val="en-GB"/>
        </w:rPr>
        <w:t>d</w:t>
      </w:r>
      <w:r w:rsidRPr="00CF1C04">
        <w:rPr>
          <w:rFonts w:cstheme="minorBidi"/>
          <w:b w:val="0"/>
          <w:sz w:val="18"/>
          <w:lang w:val="en-GB"/>
        </w:rPr>
        <w:t xml:space="preserve"> society consum</w:t>
      </w:r>
      <w:r w:rsidR="00025FD6">
        <w:rPr>
          <w:rFonts w:cstheme="minorBidi"/>
          <w:b w:val="0"/>
          <w:sz w:val="18"/>
          <w:lang w:val="en-GB"/>
        </w:rPr>
        <w:t>ption</w:t>
      </w:r>
      <w:r w:rsidRPr="00CF1C04">
        <w:rPr>
          <w:rFonts w:cstheme="minorBidi"/>
          <w:b w:val="0"/>
          <w:sz w:val="18"/>
          <w:lang w:val="en-GB"/>
        </w:rPr>
        <w:t xml:space="preserve"> habits</w:t>
      </w:r>
      <w:r w:rsidR="009C73C6">
        <w:rPr>
          <w:rFonts w:cstheme="minorBidi"/>
          <w:b w:val="0"/>
          <w:sz w:val="18"/>
          <w:lang w:val="en-GB"/>
        </w:rPr>
        <w:t>,</w:t>
      </w:r>
      <w:r w:rsidRPr="00CF1C04">
        <w:rPr>
          <w:rFonts w:cstheme="minorBidi"/>
          <w:b w:val="0"/>
          <w:sz w:val="18"/>
          <w:lang w:val="en-GB"/>
        </w:rPr>
        <w:t xml:space="preserve"> </w:t>
      </w:r>
      <w:r w:rsidR="00025FD6">
        <w:rPr>
          <w:rFonts w:cstheme="minorBidi"/>
          <w:b w:val="0"/>
          <w:sz w:val="18"/>
          <w:lang w:val="en-GB"/>
        </w:rPr>
        <w:t xml:space="preserve">which </w:t>
      </w:r>
      <w:r w:rsidRPr="00CF1C04">
        <w:rPr>
          <w:rFonts w:cstheme="minorBidi"/>
          <w:b w:val="0"/>
          <w:sz w:val="18"/>
          <w:lang w:val="en-GB"/>
        </w:rPr>
        <w:t>increas</w:t>
      </w:r>
      <w:r w:rsidR="00025FD6">
        <w:rPr>
          <w:rFonts w:cstheme="minorBidi"/>
          <w:b w:val="0"/>
          <w:sz w:val="18"/>
          <w:lang w:val="en-GB"/>
        </w:rPr>
        <w:t>ed</w:t>
      </w:r>
      <w:r w:rsidRPr="00CF1C04">
        <w:rPr>
          <w:rFonts w:cstheme="minorBidi"/>
          <w:b w:val="0"/>
          <w:sz w:val="18"/>
          <w:lang w:val="en-GB"/>
        </w:rPr>
        <w:t xml:space="preserve"> the amount of products that are s</w:t>
      </w:r>
      <w:r w:rsidR="00025FD6">
        <w:rPr>
          <w:rFonts w:cstheme="minorBidi"/>
          <w:b w:val="0"/>
          <w:sz w:val="18"/>
          <w:lang w:val="en-GB"/>
        </w:rPr>
        <w:t>old</w:t>
      </w:r>
      <w:r w:rsidR="0060532F">
        <w:rPr>
          <w:rFonts w:cstheme="minorBidi"/>
          <w:b w:val="0"/>
          <w:sz w:val="18"/>
          <w:lang w:val="en-GB"/>
        </w:rPr>
        <w:t>, used</w:t>
      </w:r>
      <w:r w:rsidRPr="00CF1C04">
        <w:rPr>
          <w:rFonts w:cstheme="minorBidi"/>
          <w:b w:val="0"/>
          <w:sz w:val="18"/>
          <w:lang w:val="en-GB"/>
        </w:rPr>
        <w:t>, replaced</w:t>
      </w:r>
      <w:r w:rsidR="006D6D16">
        <w:rPr>
          <w:rFonts w:cstheme="minorBidi"/>
          <w:b w:val="0"/>
          <w:sz w:val="18"/>
          <w:lang w:val="en-GB"/>
        </w:rPr>
        <w:t xml:space="preserve"> and </w:t>
      </w:r>
      <w:r w:rsidR="00F06F5B">
        <w:rPr>
          <w:rFonts w:cstheme="minorBidi"/>
          <w:b w:val="0"/>
          <w:sz w:val="18"/>
          <w:lang w:val="en-GB"/>
        </w:rPr>
        <w:t>discarded</w:t>
      </w:r>
      <w:r w:rsidRPr="00CF1C04">
        <w:rPr>
          <w:rFonts w:cstheme="minorBidi"/>
          <w:b w:val="0"/>
          <w:sz w:val="18"/>
          <w:lang w:val="en-GB"/>
        </w:rPr>
        <w:t xml:space="preserve"> in small period</w:t>
      </w:r>
      <w:r w:rsidR="006D6D16">
        <w:rPr>
          <w:rFonts w:cstheme="minorBidi"/>
          <w:b w:val="0"/>
          <w:sz w:val="18"/>
          <w:lang w:val="en-GB"/>
        </w:rPr>
        <w:t>s</w:t>
      </w:r>
      <w:r w:rsidR="00F06F5B">
        <w:rPr>
          <w:rFonts w:cstheme="minorBidi"/>
          <w:b w:val="0"/>
          <w:sz w:val="18"/>
          <w:lang w:val="en-GB"/>
        </w:rPr>
        <w:t>.</w:t>
      </w:r>
      <w:r w:rsidRPr="00CF1C04">
        <w:rPr>
          <w:rFonts w:cstheme="minorBidi"/>
          <w:b w:val="0"/>
          <w:sz w:val="18"/>
          <w:lang w:val="en-GB"/>
        </w:rPr>
        <w:t xml:space="preserve"> </w:t>
      </w:r>
      <w:r w:rsidR="00F06F5B">
        <w:rPr>
          <w:rFonts w:cstheme="minorBidi"/>
          <w:b w:val="0"/>
          <w:sz w:val="18"/>
          <w:lang w:val="en-GB"/>
        </w:rPr>
        <w:t>Additionally,</w:t>
      </w:r>
      <w:r w:rsidRPr="00CF1C04">
        <w:rPr>
          <w:rFonts w:cstheme="minorBidi"/>
          <w:b w:val="0"/>
          <w:sz w:val="18"/>
          <w:lang w:val="en-GB"/>
        </w:rPr>
        <w:t xml:space="preserve"> </w:t>
      </w:r>
      <w:r w:rsidR="009C73C6" w:rsidRPr="00CF1C04">
        <w:rPr>
          <w:rFonts w:cstheme="minorBidi"/>
          <w:b w:val="0"/>
          <w:sz w:val="18"/>
          <w:lang w:val="en-GB"/>
        </w:rPr>
        <w:t>non-biodegradable</w:t>
      </w:r>
      <w:r w:rsidRPr="00CF1C04">
        <w:rPr>
          <w:rFonts w:cstheme="minorBidi"/>
          <w:b w:val="0"/>
          <w:sz w:val="18"/>
          <w:lang w:val="en-GB"/>
        </w:rPr>
        <w:t xml:space="preserve"> packaging used to protect products</w:t>
      </w:r>
      <w:r w:rsidR="00B90D61">
        <w:rPr>
          <w:rFonts w:cstheme="minorBidi"/>
          <w:b w:val="0"/>
          <w:sz w:val="18"/>
          <w:lang w:val="en-GB"/>
        </w:rPr>
        <w:t xml:space="preserve"> and </w:t>
      </w:r>
      <w:r w:rsidR="00F06F5B">
        <w:rPr>
          <w:rFonts w:cstheme="minorBidi"/>
          <w:b w:val="0"/>
          <w:sz w:val="18"/>
          <w:lang w:val="en-GB"/>
        </w:rPr>
        <w:t xml:space="preserve">the </w:t>
      </w:r>
      <w:r w:rsidR="00524C60">
        <w:rPr>
          <w:rFonts w:cstheme="minorBidi"/>
          <w:b w:val="0"/>
          <w:sz w:val="18"/>
          <w:lang w:val="en-GB"/>
        </w:rPr>
        <w:t>f</w:t>
      </w:r>
      <w:r w:rsidR="00B90D61">
        <w:rPr>
          <w:rFonts w:cstheme="minorBidi"/>
          <w:b w:val="0"/>
          <w:sz w:val="18"/>
          <w:lang w:val="en-GB"/>
        </w:rPr>
        <w:t xml:space="preserve">ast growth </w:t>
      </w:r>
      <w:r w:rsidR="00F06F5B">
        <w:rPr>
          <w:rFonts w:cstheme="minorBidi"/>
          <w:b w:val="0"/>
          <w:sz w:val="18"/>
          <w:lang w:val="en-GB"/>
        </w:rPr>
        <w:t xml:space="preserve">of </w:t>
      </w:r>
      <w:r w:rsidR="00B90D61">
        <w:rPr>
          <w:rFonts w:cstheme="minorBidi"/>
          <w:b w:val="0"/>
          <w:sz w:val="18"/>
          <w:lang w:val="en-GB"/>
        </w:rPr>
        <w:t>population</w:t>
      </w:r>
      <w:r w:rsidRPr="00CF1C04">
        <w:rPr>
          <w:rFonts w:cstheme="minorBidi"/>
          <w:b w:val="0"/>
          <w:sz w:val="18"/>
          <w:lang w:val="en-GB"/>
        </w:rPr>
        <w:t xml:space="preserve"> </w:t>
      </w:r>
      <w:r w:rsidR="006D6D16">
        <w:rPr>
          <w:rFonts w:cstheme="minorBidi"/>
          <w:b w:val="0"/>
          <w:sz w:val="18"/>
          <w:lang w:val="en-GB"/>
        </w:rPr>
        <w:t xml:space="preserve">induced </w:t>
      </w:r>
      <w:r w:rsidR="00B90D61">
        <w:rPr>
          <w:rFonts w:cstheme="minorBidi"/>
          <w:b w:val="0"/>
          <w:sz w:val="18"/>
          <w:lang w:val="en-GB"/>
        </w:rPr>
        <w:t>massive</w:t>
      </w:r>
      <w:r w:rsidRPr="00CF1C04">
        <w:rPr>
          <w:rFonts w:cstheme="minorBidi"/>
          <w:b w:val="0"/>
          <w:sz w:val="18"/>
          <w:lang w:val="en-GB"/>
        </w:rPr>
        <w:t xml:space="preserve"> amount</w:t>
      </w:r>
      <w:r w:rsidR="00B90D61">
        <w:rPr>
          <w:rFonts w:cstheme="minorBidi"/>
          <w:b w:val="0"/>
          <w:sz w:val="18"/>
          <w:lang w:val="en-GB"/>
        </w:rPr>
        <w:t>s</w:t>
      </w:r>
      <w:r w:rsidR="006D6D16">
        <w:rPr>
          <w:rFonts w:cstheme="minorBidi"/>
          <w:b w:val="0"/>
          <w:sz w:val="18"/>
          <w:lang w:val="en-GB"/>
        </w:rPr>
        <w:t xml:space="preserve"> of MSW production</w:t>
      </w:r>
      <w:r w:rsidR="000C7ADF">
        <w:rPr>
          <w:rFonts w:cstheme="minorBidi"/>
          <w:b w:val="0"/>
          <w:sz w:val="18"/>
          <w:lang w:val="en-GB"/>
        </w:rPr>
        <w:t>.</w:t>
      </w:r>
      <w:r w:rsidR="009C73C6">
        <w:rPr>
          <w:rFonts w:cstheme="minorBidi"/>
          <w:b w:val="0"/>
          <w:sz w:val="18"/>
          <w:lang w:val="en-GB"/>
        </w:rPr>
        <w:t xml:space="preserve"> </w:t>
      </w:r>
      <w:r w:rsidR="000C7ADF">
        <w:rPr>
          <w:rFonts w:cstheme="minorBidi"/>
          <w:b w:val="0"/>
          <w:sz w:val="18"/>
          <w:lang w:val="en-GB"/>
        </w:rPr>
        <w:t xml:space="preserve">Indeed, North </w:t>
      </w:r>
      <w:r w:rsidR="005076B5">
        <w:rPr>
          <w:rFonts w:cstheme="minorBidi"/>
          <w:b w:val="0"/>
          <w:sz w:val="18"/>
          <w:lang w:val="en-GB"/>
        </w:rPr>
        <w:t>America</w:t>
      </w:r>
      <w:r w:rsidR="009C73C6">
        <w:rPr>
          <w:rFonts w:cstheme="minorBidi"/>
          <w:b w:val="0"/>
          <w:sz w:val="18"/>
          <w:lang w:val="en-GB"/>
        </w:rPr>
        <w:t xml:space="preserve"> waste production</w:t>
      </w:r>
      <w:r w:rsidRPr="00CF1C04">
        <w:rPr>
          <w:rFonts w:cstheme="minorBidi"/>
          <w:b w:val="0"/>
          <w:sz w:val="18"/>
          <w:lang w:val="en-GB"/>
        </w:rPr>
        <w:t xml:space="preserve"> has duplicate</w:t>
      </w:r>
      <w:r w:rsidR="000C7ADF">
        <w:rPr>
          <w:rFonts w:cstheme="minorBidi"/>
          <w:b w:val="0"/>
          <w:sz w:val="18"/>
          <w:lang w:val="en-GB"/>
        </w:rPr>
        <w:t>d</w:t>
      </w:r>
      <w:r w:rsidRPr="00CF1C04">
        <w:rPr>
          <w:rFonts w:cstheme="minorBidi"/>
          <w:b w:val="0"/>
          <w:sz w:val="18"/>
          <w:lang w:val="en-GB"/>
        </w:rPr>
        <w:t xml:space="preserve"> between 2006 and 2010. </w:t>
      </w:r>
      <w:r w:rsidR="00F103DE" w:rsidRPr="00CF1C04">
        <w:rPr>
          <w:rFonts w:cstheme="minorBidi"/>
          <w:b w:val="0"/>
          <w:sz w:val="18"/>
          <w:lang w:val="en-GB"/>
        </w:rPr>
        <w:t>According</w:t>
      </w:r>
      <w:r w:rsidR="003B4E4C" w:rsidRPr="00CF1C04">
        <w:rPr>
          <w:rFonts w:cstheme="minorBidi"/>
          <w:b w:val="0"/>
          <w:sz w:val="18"/>
          <w:lang w:val="en-GB"/>
        </w:rPr>
        <w:t xml:space="preserve"> </w:t>
      </w:r>
      <w:r w:rsidR="009C73C6">
        <w:rPr>
          <w:rFonts w:cstheme="minorBidi"/>
          <w:b w:val="0"/>
          <w:sz w:val="18"/>
          <w:lang w:val="en-GB"/>
        </w:rPr>
        <w:t xml:space="preserve">to </w:t>
      </w:r>
      <w:r w:rsidR="003B4E4C" w:rsidRPr="00CF1C04">
        <w:rPr>
          <w:rFonts w:cstheme="minorBidi"/>
          <w:b w:val="0"/>
          <w:sz w:val="18"/>
          <w:lang w:val="en-GB"/>
        </w:rPr>
        <w:t xml:space="preserve">a </w:t>
      </w:r>
      <w:r w:rsidR="000C7ADF" w:rsidRPr="00CF1C04">
        <w:rPr>
          <w:rFonts w:cstheme="minorBidi"/>
          <w:b w:val="0"/>
          <w:sz w:val="18"/>
          <w:lang w:val="en-GB"/>
        </w:rPr>
        <w:t xml:space="preserve">report </w:t>
      </w:r>
      <w:r w:rsidR="000C7ADF">
        <w:rPr>
          <w:rFonts w:cstheme="minorBidi"/>
          <w:b w:val="0"/>
          <w:sz w:val="18"/>
          <w:lang w:val="en-GB"/>
        </w:rPr>
        <w:t xml:space="preserve">of the </w:t>
      </w:r>
      <w:r w:rsidR="003B4E4C" w:rsidRPr="00CF1C04">
        <w:rPr>
          <w:rFonts w:cstheme="minorBidi"/>
          <w:b w:val="0"/>
          <w:sz w:val="18"/>
          <w:lang w:val="en-GB"/>
        </w:rPr>
        <w:t>World Bank (</w:t>
      </w:r>
      <w:proofErr w:type="spellStart"/>
      <w:r w:rsidR="003B4E4C" w:rsidRPr="00CF1C04">
        <w:rPr>
          <w:rFonts w:cstheme="minorBidi"/>
          <w:b w:val="0"/>
          <w:sz w:val="18"/>
          <w:lang w:val="en-GB"/>
        </w:rPr>
        <w:t>Kaza</w:t>
      </w:r>
      <w:proofErr w:type="spellEnd"/>
      <w:r w:rsidR="003B4E4C" w:rsidRPr="00CF1C04">
        <w:rPr>
          <w:rFonts w:cstheme="minorBidi"/>
          <w:b w:val="0"/>
          <w:sz w:val="18"/>
          <w:lang w:val="en-GB"/>
        </w:rPr>
        <w:t xml:space="preserve"> et al, 2020)</w:t>
      </w:r>
      <w:r w:rsidR="000C7ADF">
        <w:rPr>
          <w:rFonts w:cstheme="minorBidi"/>
          <w:b w:val="0"/>
          <w:sz w:val="18"/>
          <w:lang w:val="en-GB"/>
        </w:rPr>
        <w:t>,</w:t>
      </w:r>
      <w:r w:rsidR="003B4E4C" w:rsidRPr="00CF1C04">
        <w:rPr>
          <w:rFonts w:cstheme="minorBidi"/>
          <w:b w:val="0"/>
          <w:sz w:val="18"/>
          <w:lang w:val="en-GB"/>
        </w:rPr>
        <w:t xml:space="preserve"> </w:t>
      </w:r>
      <w:r w:rsidRPr="00CF1C04">
        <w:rPr>
          <w:rFonts w:cstheme="minorBidi"/>
          <w:b w:val="0"/>
          <w:sz w:val="18"/>
          <w:lang w:val="en-GB"/>
        </w:rPr>
        <w:t xml:space="preserve">2.01 billion </w:t>
      </w:r>
      <w:r w:rsidR="00CF1C04" w:rsidRPr="00CF1C04">
        <w:rPr>
          <w:rFonts w:cstheme="minorBidi"/>
          <w:b w:val="0"/>
          <w:sz w:val="18"/>
          <w:lang w:val="en-GB"/>
        </w:rPr>
        <w:t>tons of</w:t>
      </w:r>
      <w:r w:rsidRPr="00CF1C04">
        <w:rPr>
          <w:rFonts w:cstheme="minorBidi"/>
          <w:b w:val="0"/>
          <w:sz w:val="18"/>
          <w:lang w:val="en-GB"/>
        </w:rPr>
        <w:t xml:space="preserve"> </w:t>
      </w:r>
      <w:r w:rsidR="006D6D16">
        <w:rPr>
          <w:rFonts w:cstheme="minorBidi"/>
          <w:b w:val="0"/>
          <w:sz w:val="18"/>
          <w:lang w:val="en-GB"/>
        </w:rPr>
        <w:t>MSW</w:t>
      </w:r>
      <w:r w:rsidR="000C7ADF">
        <w:rPr>
          <w:rFonts w:cstheme="minorBidi"/>
          <w:b w:val="0"/>
          <w:sz w:val="18"/>
          <w:lang w:val="en-GB"/>
        </w:rPr>
        <w:t xml:space="preserve"> are generated worldwide</w:t>
      </w:r>
      <w:r w:rsidR="00CF1C04" w:rsidRPr="00CF1C04">
        <w:rPr>
          <w:rFonts w:cstheme="minorBidi"/>
          <w:b w:val="0"/>
          <w:sz w:val="18"/>
          <w:lang w:val="en-GB"/>
        </w:rPr>
        <w:t xml:space="preserve"> each year, </w:t>
      </w:r>
      <w:r w:rsidR="000C7ADF">
        <w:rPr>
          <w:rFonts w:cstheme="minorBidi"/>
          <w:b w:val="0"/>
          <w:sz w:val="18"/>
          <w:lang w:val="en-GB"/>
        </w:rPr>
        <w:t xml:space="preserve">and </w:t>
      </w:r>
      <w:r w:rsidR="00B90D61">
        <w:rPr>
          <w:rFonts w:cstheme="minorBidi"/>
          <w:b w:val="0"/>
          <w:sz w:val="18"/>
          <w:lang w:val="en-GB"/>
        </w:rPr>
        <w:t>at least</w:t>
      </w:r>
      <w:r w:rsidR="00CF1C04" w:rsidRPr="00CF1C04">
        <w:rPr>
          <w:rFonts w:cstheme="minorBidi"/>
          <w:b w:val="0"/>
          <w:sz w:val="18"/>
          <w:lang w:val="en-GB"/>
        </w:rPr>
        <w:t xml:space="preserve"> 1/3 of that waste is not properly managed.</w:t>
      </w:r>
    </w:p>
    <w:p w:rsidR="009C73C6" w:rsidRDefault="00F72671" w:rsidP="00CF1C04">
      <w:pPr>
        <w:pStyle w:val="AbsHead"/>
        <w:rPr>
          <w:rFonts w:cstheme="minorBidi"/>
          <w:b w:val="0"/>
          <w:sz w:val="18"/>
          <w:lang w:val="en-GB"/>
        </w:rPr>
      </w:pPr>
      <w:r>
        <w:rPr>
          <w:rFonts w:cstheme="minorBidi"/>
          <w:b w:val="0"/>
          <w:sz w:val="18"/>
          <w:lang w:val="en-GB"/>
        </w:rPr>
        <w:t>N</w:t>
      </w:r>
      <w:r w:rsidR="00B90D61">
        <w:rPr>
          <w:rFonts w:cstheme="minorBidi"/>
          <w:b w:val="0"/>
          <w:sz w:val="18"/>
          <w:lang w:val="en-GB"/>
        </w:rPr>
        <w:t>on treated solid waste is endangering ecosystems, producing greenhouse gases, and contaminating ecosystems</w:t>
      </w:r>
      <w:r w:rsidR="00635330">
        <w:rPr>
          <w:rFonts w:cstheme="minorBidi"/>
          <w:b w:val="0"/>
          <w:sz w:val="18"/>
          <w:lang w:val="en-GB"/>
        </w:rPr>
        <w:t>. These effects have</w:t>
      </w:r>
      <w:r w:rsidR="00B90D61">
        <w:rPr>
          <w:rFonts w:cstheme="minorBidi"/>
          <w:b w:val="0"/>
          <w:sz w:val="18"/>
          <w:lang w:val="en-GB"/>
        </w:rPr>
        <w:t xml:space="preserve"> a negative impact not only </w:t>
      </w:r>
      <w:r w:rsidR="00635330">
        <w:rPr>
          <w:rFonts w:cstheme="minorBidi"/>
          <w:b w:val="0"/>
          <w:sz w:val="18"/>
          <w:lang w:val="en-GB"/>
        </w:rPr>
        <w:t>o</w:t>
      </w:r>
      <w:r w:rsidR="00B90D61">
        <w:rPr>
          <w:rFonts w:cstheme="minorBidi"/>
          <w:b w:val="0"/>
          <w:sz w:val="18"/>
          <w:lang w:val="en-GB"/>
        </w:rPr>
        <w:t xml:space="preserve">n </w:t>
      </w:r>
      <w:r>
        <w:rPr>
          <w:rFonts w:cstheme="minorBidi"/>
          <w:b w:val="0"/>
          <w:sz w:val="18"/>
          <w:lang w:val="en-GB"/>
        </w:rPr>
        <w:t xml:space="preserve">human’s health and life style, </w:t>
      </w:r>
      <w:r w:rsidR="00B90D61">
        <w:rPr>
          <w:rFonts w:cstheme="minorBidi"/>
          <w:b w:val="0"/>
          <w:sz w:val="18"/>
          <w:lang w:val="en-GB"/>
        </w:rPr>
        <w:t xml:space="preserve">but </w:t>
      </w:r>
      <w:r>
        <w:rPr>
          <w:rFonts w:cstheme="minorBidi"/>
          <w:b w:val="0"/>
          <w:sz w:val="18"/>
          <w:lang w:val="en-GB"/>
        </w:rPr>
        <w:t>also</w:t>
      </w:r>
      <w:r w:rsidR="00B90D61">
        <w:rPr>
          <w:rFonts w:cstheme="minorBidi"/>
          <w:b w:val="0"/>
          <w:sz w:val="18"/>
          <w:lang w:val="en-GB"/>
        </w:rPr>
        <w:t xml:space="preserve"> </w:t>
      </w:r>
      <w:r w:rsidR="00635330">
        <w:rPr>
          <w:rFonts w:cstheme="minorBidi"/>
          <w:b w:val="0"/>
          <w:sz w:val="18"/>
          <w:lang w:val="en-GB"/>
        </w:rPr>
        <w:t xml:space="preserve">on </w:t>
      </w:r>
      <w:r>
        <w:rPr>
          <w:rFonts w:cstheme="minorBidi"/>
          <w:b w:val="0"/>
          <w:sz w:val="18"/>
          <w:lang w:val="en-GB"/>
        </w:rPr>
        <w:t xml:space="preserve">animal </w:t>
      </w:r>
      <w:r w:rsidR="000625D3">
        <w:rPr>
          <w:rFonts w:cstheme="minorBidi"/>
          <w:b w:val="0"/>
          <w:sz w:val="18"/>
          <w:lang w:val="en-GB"/>
        </w:rPr>
        <w:t>habitat</w:t>
      </w:r>
      <w:r w:rsidR="0060532F">
        <w:rPr>
          <w:rFonts w:cstheme="minorBidi"/>
          <w:b w:val="0"/>
          <w:sz w:val="18"/>
          <w:lang w:val="en-GB"/>
        </w:rPr>
        <w:t>s</w:t>
      </w:r>
      <w:r>
        <w:rPr>
          <w:rFonts w:cstheme="minorBidi"/>
          <w:b w:val="0"/>
          <w:sz w:val="18"/>
          <w:lang w:val="en-GB"/>
        </w:rPr>
        <w:t xml:space="preserve"> and ocean ecosystems</w:t>
      </w:r>
      <w:r w:rsidR="00635330">
        <w:rPr>
          <w:rFonts w:cstheme="minorBidi"/>
          <w:b w:val="0"/>
          <w:sz w:val="18"/>
          <w:lang w:val="en-GB"/>
        </w:rPr>
        <w:t>.</w:t>
      </w:r>
      <w:r>
        <w:rPr>
          <w:rFonts w:cstheme="minorBidi"/>
          <w:b w:val="0"/>
          <w:sz w:val="18"/>
          <w:lang w:val="en-GB"/>
        </w:rPr>
        <w:t xml:space="preserve"> </w:t>
      </w:r>
      <w:r w:rsidR="00635330">
        <w:rPr>
          <w:rFonts w:cstheme="minorBidi"/>
          <w:b w:val="0"/>
          <w:sz w:val="18"/>
          <w:lang w:val="en-GB"/>
        </w:rPr>
        <w:t xml:space="preserve">Then, </w:t>
      </w:r>
      <w:r>
        <w:rPr>
          <w:rFonts w:cstheme="minorBidi"/>
          <w:b w:val="0"/>
          <w:sz w:val="18"/>
          <w:lang w:val="en-GB"/>
        </w:rPr>
        <w:t xml:space="preserve">an efficient </w:t>
      </w:r>
      <w:r w:rsidR="000625D3">
        <w:rPr>
          <w:rFonts w:cstheme="minorBidi"/>
          <w:b w:val="0"/>
          <w:sz w:val="18"/>
          <w:lang w:val="en-GB"/>
        </w:rPr>
        <w:t xml:space="preserve">treatment of </w:t>
      </w:r>
      <w:r>
        <w:rPr>
          <w:rFonts w:cstheme="minorBidi"/>
          <w:b w:val="0"/>
          <w:sz w:val="18"/>
          <w:lang w:val="en-GB"/>
        </w:rPr>
        <w:t>solid waste management</w:t>
      </w:r>
      <w:r w:rsidR="00635330">
        <w:rPr>
          <w:rFonts w:cstheme="minorBidi"/>
          <w:b w:val="0"/>
          <w:sz w:val="18"/>
          <w:lang w:val="en-GB"/>
        </w:rPr>
        <w:t xml:space="preserve"> </w:t>
      </w:r>
      <w:r w:rsidR="00BC5D0E">
        <w:rPr>
          <w:rFonts w:cstheme="minorBidi"/>
          <w:b w:val="0"/>
          <w:sz w:val="18"/>
          <w:lang w:val="en-GB"/>
        </w:rPr>
        <w:t xml:space="preserve">has </w:t>
      </w:r>
      <w:r w:rsidR="00635330">
        <w:rPr>
          <w:rFonts w:cstheme="minorBidi"/>
          <w:b w:val="0"/>
          <w:sz w:val="18"/>
          <w:lang w:val="en-GB"/>
        </w:rPr>
        <w:t>become a critical aspect</w:t>
      </w:r>
      <w:r>
        <w:rPr>
          <w:rFonts w:cstheme="minorBidi"/>
          <w:b w:val="0"/>
          <w:sz w:val="18"/>
          <w:lang w:val="en-GB"/>
        </w:rPr>
        <w:t>.</w:t>
      </w:r>
    </w:p>
    <w:p w:rsidR="004B54C8" w:rsidRPr="000625D3" w:rsidRDefault="00F72671" w:rsidP="000625D3">
      <w:pPr>
        <w:pStyle w:val="AbsHead"/>
        <w:rPr>
          <w:rFonts w:cstheme="minorBidi"/>
          <w:b w:val="0"/>
          <w:sz w:val="18"/>
          <w:lang w:val="en-GB"/>
        </w:rPr>
      </w:pPr>
      <w:r>
        <w:rPr>
          <w:rFonts w:cstheme="minorBidi"/>
          <w:b w:val="0"/>
          <w:sz w:val="18"/>
          <w:lang w:val="en-GB"/>
        </w:rPr>
        <w:t xml:space="preserve">An efficient </w:t>
      </w:r>
      <w:r w:rsidR="00D30A02">
        <w:rPr>
          <w:rFonts w:cstheme="minorBidi"/>
          <w:b w:val="0"/>
          <w:sz w:val="18"/>
          <w:lang w:val="en-GB"/>
        </w:rPr>
        <w:t>treatment</w:t>
      </w:r>
      <w:r>
        <w:rPr>
          <w:rFonts w:cstheme="minorBidi"/>
          <w:b w:val="0"/>
          <w:sz w:val="18"/>
          <w:lang w:val="en-GB"/>
        </w:rPr>
        <w:t xml:space="preserve"> of </w:t>
      </w:r>
      <w:r w:rsidR="006D6D16">
        <w:rPr>
          <w:rFonts w:cstheme="minorBidi"/>
          <w:b w:val="0"/>
          <w:sz w:val="18"/>
          <w:lang w:val="en-GB"/>
        </w:rPr>
        <w:t>MSW encompasses at least 3</w:t>
      </w:r>
      <w:r>
        <w:rPr>
          <w:rFonts w:cstheme="minorBidi"/>
          <w:b w:val="0"/>
          <w:sz w:val="18"/>
          <w:lang w:val="en-GB"/>
        </w:rPr>
        <w:t xml:space="preserve"> </w:t>
      </w:r>
      <w:r w:rsidR="005F74E1">
        <w:rPr>
          <w:rFonts w:cstheme="minorBidi"/>
          <w:b w:val="0"/>
          <w:sz w:val="18"/>
          <w:lang w:val="en-GB"/>
        </w:rPr>
        <w:t>aspects</w:t>
      </w:r>
      <w:r>
        <w:rPr>
          <w:rFonts w:cstheme="minorBidi"/>
          <w:b w:val="0"/>
          <w:sz w:val="18"/>
          <w:lang w:val="en-GB"/>
        </w:rPr>
        <w:t xml:space="preserve">: </w:t>
      </w:r>
      <w:r w:rsidR="00701AC3">
        <w:rPr>
          <w:rFonts w:cstheme="minorBidi"/>
          <w:b w:val="0"/>
          <w:sz w:val="18"/>
          <w:lang w:val="en-GB"/>
        </w:rPr>
        <w:t xml:space="preserve">the </w:t>
      </w:r>
      <w:r w:rsidR="005F74E1">
        <w:rPr>
          <w:rFonts w:cstheme="minorBidi"/>
          <w:b w:val="0"/>
          <w:sz w:val="18"/>
          <w:lang w:val="en-GB"/>
        </w:rPr>
        <w:t xml:space="preserve">reduction of </w:t>
      </w:r>
      <w:r>
        <w:rPr>
          <w:rFonts w:cstheme="minorBidi"/>
          <w:b w:val="0"/>
          <w:sz w:val="18"/>
          <w:lang w:val="en-GB"/>
        </w:rPr>
        <w:t>waste generation</w:t>
      </w:r>
      <w:r w:rsidR="005F74E1">
        <w:rPr>
          <w:rFonts w:cstheme="minorBidi"/>
          <w:b w:val="0"/>
          <w:sz w:val="18"/>
          <w:lang w:val="en-GB"/>
        </w:rPr>
        <w:t>, a structured recycling</w:t>
      </w:r>
      <w:r>
        <w:rPr>
          <w:rFonts w:cstheme="minorBidi"/>
          <w:b w:val="0"/>
          <w:sz w:val="18"/>
          <w:lang w:val="en-GB"/>
        </w:rPr>
        <w:t xml:space="preserve"> </w:t>
      </w:r>
      <w:r w:rsidR="005F74E1">
        <w:rPr>
          <w:rFonts w:cstheme="minorBidi"/>
          <w:b w:val="0"/>
          <w:sz w:val="18"/>
          <w:lang w:val="en-GB"/>
        </w:rPr>
        <w:t>process</w:t>
      </w:r>
      <w:r>
        <w:rPr>
          <w:rFonts w:cstheme="minorBidi"/>
          <w:b w:val="0"/>
          <w:sz w:val="18"/>
          <w:lang w:val="en-GB"/>
        </w:rPr>
        <w:t xml:space="preserve"> and </w:t>
      </w:r>
      <w:r w:rsidR="009F14B8">
        <w:rPr>
          <w:rFonts w:cstheme="minorBidi"/>
          <w:b w:val="0"/>
          <w:sz w:val="18"/>
          <w:lang w:val="en-GB"/>
        </w:rPr>
        <w:t xml:space="preserve">a </w:t>
      </w:r>
      <w:r w:rsidR="005F74E1">
        <w:rPr>
          <w:rFonts w:cstheme="minorBidi"/>
          <w:b w:val="0"/>
          <w:sz w:val="18"/>
          <w:lang w:val="en-GB"/>
        </w:rPr>
        <w:t>proper disposition of non-reusable</w:t>
      </w:r>
      <w:r>
        <w:rPr>
          <w:rFonts w:cstheme="minorBidi"/>
          <w:b w:val="0"/>
          <w:sz w:val="18"/>
          <w:lang w:val="en-GB"/>
        </w:rPr>
        <w:t xml:space="preserve"> waste</w:t>
      </w:r>
      <w:r w:rsidR="00701AC3">
        <w:rPr>
          <w:rFonts w:cstheme="minorBidi"/>
          <w:b w:val="0"/>
          <w:sz w:val="18"/>
          <w:lang w:val="en-GB"/>
        </w:rPr>
        <w:t>.</w:t>
      </w:r>
      <w:r>
        <w:rPr>
          <w:rFonts w:cstheme="minorBidi"/>
          <w:b w:val="0"/>
          <w:sz w:val="18"/>
          <w:lang w:val="en-GB"/>
        </w:rPr>
        <w:t xml:space="preserve"> </w:t>
      </w:r>
      <w:r w:rsidR="00701AC3">
        <w:rPr>
          <w:rFonts w:cstheme="minorBidi"/>
          <w:b w:val="0"/>
          <w:sz w:val="18"/>
          <w:lang w:val="en-GB"/>
        </w:rPr>
        <w:t xml:space="preserve">Waste </w:t>
      </w:r>
      <w:r w:rsidR="005F74E1">
        <w:rPr>
          <w:rFonts w:cstheme="minorBidi"/>
          <w:b w:val="0"/>
          <w:sz w:val="18"/>
          <w:lang w:val="en-GB"/>
        </w:rPr>
        <w:t xml:space="preserve">classification and transportation is an important step in </w:t>
      </w:r>
      <w:r w:rsidR="00701AC3">
        <w:rPr>
          <w:rFonts w:cstheme="minorBidi"/>
          <w:b w:val="0"/>
          <w:sz w:val="18"/>
          <w:lang w:val="en-GB"/>
        </w:rPr>
        <w:t xml:space="preserve">the </w:t>
      </w:r>
      <w:r w:rsidR="005F74E1">
        <w:rPr>
          <w:rFonts w:cstheme="minorBidi"/>
          <w:b w:val="0"/>
          <w:sz w:val="18"/>
          <w:lang w:val="en-GB"/>
        </w:rPr>
        <w:t xml:space="preserve">recycling process, </w:t>
      </w:r>
      <w:r w:rsidR="003E3627">
        <w:rPr>
          <w:rFonts w:cstheme="minorBidi"/>
          <w:b w:val="0"/>
          <w:sz w:val="18"/>
          <w:lang w:val="en-GB"/>
        </w:rPr>
        <w:t xml:space="preserve">and </w:t>
      </w:r>
      <w:r w:rsidR="005F74E1">
        <w:rPr>
          <w:rFonts w:cstheme="minorBidi"/>
          <w:b w:val="0"/>
          <w:sz w:val="18"/>
          <w:lang w:val="en-GB"/>
        </w:rPr>
        <w:t xml:space="preserve">commonly city governments are responsible for collection </w:t>
      </w:r>
      <w:r w:rsidR="009F14B8">
        <w:rPr>
          <w:rFonts w:cstheme="minorBidi"/>
          <w:b w:val="0"/>
          <w:sz w:val="18"/>
          <w:lang w:val="en-GB"/>
        </w:rPr>
        <w:t>logistics.</w:t>
      </w:r>
    </w:p>
    <w:p w:rsidR="00C80BDE" w:rsidRDefault="009C2FD3" w:rsidP="00290D19">
      <w:pPr>
        <w:pStyle w:val="Para"/>
        <w:rPr>
          <w:bCs/>
          <w:lang w:eastAsia="es-ES"/>
        </w:rPr>
      </w:pPr>
      <w:r>
        <w:rPr>
          <w:lang w:eastAsia="es-ES"/>
        </w:rPr>
        <w:fldChar w:fldCharType="begin" w:fldLock="1"/>
      </w:r>
      <w:r w:rsidR="007A66D4">
        <w:rPr>
          <w:lang w:eastAsia="es-ES"/>
        </w:rPr>
        <w:instrText>ADDIN CSL_CITATION {"citationItems":[{"id":"ITEM-1","itemData":{"DOI":"10.1002/net.21527","ISSN":"00283045","abstract":"The periodic vehicle routing problem (PVRP) first appeared in 1974 in a paper about garbage collection (Beltrami and Bodin, Networks 4 (1974), 65-74). The wide applicability and versatility of the problem has led to a vast body of literature addressing both novel applications and solution methods. This article discusses the wide array of circumstances and settings in which the PVRP has been applied and describes the development of solution methods, both exact and heuristic, for the PVRP. As with many core research problems, many variants have been proposed. We will describe additional problem variants and extensions, as well as discuss the future of research for the PVRP. © 2013 Wiley Periodicals, Inc.","author":[{"dropping-particle":"","family":"Campbell","given":"Ann Melissa","non-dropping-particle":"","parse-names":false,"suffix":""},{"dropping-particle":"","family":"Wilson","given":"Jill Hardin","non-dropping-particle":"","parse-names":false,"suffix":""}],"container-title":"Networks","id":"ITEM-1","issue":"1","issued":{"date-parts":[["2014","1"]]},"page":"2-15","publisher":"John Wiley &amp; Sons, Ltd","title":"Forty years of periodic vehicle routing","type":"article-journal","volume":"63"},"uris":["http://www.mendeley.com/documents/?uuid=1c6c3275-f533-3e2e-8744-838a54a37d0a","http://www.mendeley.com/documents/?uuid=7a00c4a3-49a1-4975-9f97-b2016891807f"]}],"mendeley":{"formattedCitation":"(Campbell &amp; Wilson, 2014)","plainTextFormattedCitation":"(Campbell &amp; Wilson, 2014)","previouslyFormattedCitation":"(Campbell &amp; Wilson, 2014)"},"properties":{"noteIndex":0},"schema":"https://github.com/citation-style-language/schema/raw/master/csl-citation.json"}</w:instrText>
      </w:r>
      <w:r>
        <w:rPr>
          <w:lang w:eastAsia="es-ES"/>
        </w:rPr>
        <w:fldChar w:fldCharType="separate"/>
      </w:r>
      <w:r w:rsidRPr="00A67959">
        <w:rPr>
          <w:noProof/>
          <w:lang w:eastAsia="es-ES"/>
        </w:rPr>
        <w:t xml:space="preserve">Campbell &amp; Wilson </w:t>
      </w:r>
      <w:r w:rsidR="003E3627">
        <w:rPr>
          <w:noProof/>
          <w:lang w:eastAsia="es-ES"/>
        </w:rPr>
        <w:t>(</w:t>
      </w:r>
      <w:r w:rsidRPr="00A67959">
        <w:rPr>
          <w:noProof/>
          <w:lang w:eastAsia="es-ES"/>
        </w:rPr>
        <w:t>2014)</w:t>
      </w:r>
      <w:r>
        <w:rPr>
          <w:lang w:eastAsia="es-ES"/>
        </w:rPr>
        <w:fldChar w:fldCharType="end"/>
      </w:r>
      <w:r w:rsidR="005076B5">
        <w:rPr>
          <w:lang w:eastAsia="es-ES"/>
        </w:rPr>
        <w:t xml:space="preserve"> explain</w:t>
      </w:r>
      <w:r>
        <w:rPr>
          <w:lang w:eastAsia="es-ES"/>
        </w:rPr>
        <w:t xml:space="preserve"> </w:t>
      </w:r>
      <w:r w:rsidR="00FD4F4D">
        <w:rPr>
          <w:lang w:eastAsia="es-ES"/>
        </w:rPr>
        <w:t xml:space="preserve">how collecting </w:t>
      </w:r>
      <w:r w:rsidR="00BF3216">
        <w:rPr>
          <w:lang w:eastAsia="es-ES"/>
        </w:rPr>
        <w:t>MSW</w:t>
      </w:r>
      <w:r>
        <w:rPr>
          <w:lang w:eastAsia="es-ES"/>
        </w:rPr>
        <w:t xml:space="preserve"> has been treated with a deterministic approach using periodic routes </w:t>
      </w:r>
      <w:r w:rsidR="000625D3">
        <w:rPr>
          <w:lang w:eastAsia="es-ES"/>
        </w:rPr>
        <w:t>for more than 40 years</w:t>
      </w:r>
      <w:r w:rsidR="003E3627">
        <w:rPr>
          <w:lang w:eastAsia="es-ES"/>
        </w:rPr>
        <w:t>.</w:t>
      </w:r>
      <w:r w:rsidR="000625D3">
        <w:rPr>
          <w:lang w:eastAsia="es-ES"/>
        </w:rPr>
        <w:t xml:space="preserve"> </w:t>
      </w:r>
      <w:r w:rsidR="003E3627">
        <w:rPr>
          <w:lang w:eastAsia="es-ES"/>
        </w:rPr>
        <w:t xml:space="preserve">This </w:t>
      </w:r>
      <w:r>
        <w:rPr>
          <w:lang w:eastAsia="es-ES"/>
        </w:rPr>
        <w:t>problem</w:t>
      </w:r>
      <w:r w:rsidR="00FD4F4D">
        <w:rPr>
          <w:lang w:eastAsia="es-ES"/>
        </w:rPr>
        <w:t xml:space="preserve"> is</w:t>
      </w:r>
      <w:r>
        <w:rPr>
          <w:lang w:eastAsia="es-ES"/>
        </w:rPr>
        <w:t xml:space="preserve"> known as </w:t>
      </w:r>
      <w:r w:rsidR="000625D3">
        <w:rPr>
          <w:lang w:eastAsia="es-ES"/>
        </w:rPr>
        <w:t xml:space="preserve">periodic vehicle routing </w:t>
      </w:r>
      <w:ins w:id="62" w:author="lfninov lfninov" w:date="2021-05-25T15:24:00Z">
        <w:r w:rsidR="0065372D">
          <w:rPr>
            <w:lang w:eastAsia="es-ES"/>
          </w:rPr>
          <w:t>(</w:t>
        </w:r>
      </w:ins>
      <w:r>
        <w:rPr>
          <w:lang w:eastAsia="es-ES"/>
        </w:rPr>
        <w:t>PVR</w:t>
      </w:r>
      <w:r w:rsidRPr="00270642">
        <w:rPr>
          <w:lang w:eastAsia="es-ES"/>
        </w:rPr>
        <w:t>P</w:t>
      </w:r>
      <w:ins w:id="63" w:author="lfninov lfninov" w:date="2021-05-25T15:24:00Z">
        <w:r w:rsidR="0065372D">
          <w:rPr>
            <w:lang w:eastAsia="es-ES"/>
          </w:rPr>
          <w:t>)</w:t>
        </w:r>
      </w:ins>
      <w:r w:rsidR="003E3627">
        <w:rPr>
          <w:lang w:eastAsia="es-ES"/>
        </w:rPr>
        <w:t>.</w:t>
      </w:r>
      <w:r>
        <w:rPr>
          <w:lang w:eastAsia="es-ES"/>
        </w:rPr>
        <w:t xml:space="preserve"> </w:t>
      </w:r>
      <w:r w:rsidR="003E3627">
        <w:rPr>
          <w:lang w:eastAsia="es-ES"/>
        </w:rPr>
        <w:t xml:space="preserve">Under </w:t>
      </w:r>
      <w:r w:rsidR="0003167C">
        <w:rPr>
          <w:lang w:eastAsia="es-ES"/>
        </w:rPr>
        <w:t xml:space="preserve">this </w:t>
      </w:r>
      <w:r>
        <w:rPr>
          <w:lang w:eastAsia="es-ES"/>
        </w:rPr>
        <w:t>approach</w:t>
      </w:r>
      <w:r w:rsidR="003E3627">
        <w:rPr>
          <w:lang w:eastAsia="es-ES"/>
        </w:rPr>
        <w:t>,</w:t>
      </w:r>
      <w:r>
        <w:rPr>
          <w:lang w:eastAsia="es-ES"/>
        </w:rPr>
        <w:t xml:space="preserve"> collector trucks travel along fixed routes one or more days </w:t>
      </w:r>
      <w:r w:rsidR="0003167C">
        <w:rPr>
          <w:lang w:eastAsia="es-ES"/>
        </w:rPr>
        <w:t>per</w:t>
      </w:r>
      <w:r>
        <w:rPr>
          <w:lang w:eastAsia="es-ES"/>
        </w:rPr>
        <w:t xml:space="preserve"> week</w:t>
      </w:r>
      <w:r w:rsidR="0003167C">
        <w:rPr>
          <w:lang w:eastAsia="es-ES"/>
        </w:rPr>
        <w:t>,</w:t>
      </w:r>
      <w:r>
        <w:rPr>
          <w:lang w:eastAsia="es-ES"/>
        </w:rPr>
        <w:t xml:space="preserve"> repeating </w:t>
      </w:r>
      <w:r w:rsidR="0003167C">
        <w:rPr>
          <w:lang w:eastAsia="es-ES"/>
        </w:rPr>
        <w:t>same routes every week</w:t>
      </w:r>
      <w:r>
        <w:rPr>
          <w:lang w:eastAsia="es-ES"/>
        </w:rPr>
        <w:t xml:space="preserve">. </w:t>
      </w:r>
      <w:r w:rsidR="009F14B8">
        <w:rPr>
          <w:lang w:eastAsia="es-ES"/>
        </w:rPr>
        <w:t>This approach</w:t>
      </w:r>
      <w:r w:rsidR="00A606A2">
        <w:rPr>
          <w:lang w:eastAsia="es-ES"/>
        </w:rPr>
        <w:t xml:space="preserve"> was useful until </w:t>
      </w:r>
      <w:r w:rsidR="003E3627">
        <w:rPr>
          <w:lang w:eastAsia="es-ES"/>
        </w:rPr>
        <w:t xml:space="preserve">a </w:t>
      </w:r>
      <w:r w:rsidR="00A606A2">
        <w:rPr>
          <w:lang w:eastAsia="es-ES"/>
        </w:rPr>
        <w:t>few year</w:t>
      </w:r>
      <w:r w:rsidR="003E3627">
        <w:rPr>
          <w:lang w:eastAsia="es-ES"/>
        </w:rPr>
        <w:t>s</w:t>
      </w:r>
      <w:r w:rsidR="00A606A2">
        <w:rPr>
          <w:lang w:eastAsia="es-ES"/>
        </w:rPr>
        <w:t xml:space="preserve"> ago</w:t>
      </w:r>
      <w:r w:rsidR="003E3627">
        <w:rPr>
          <w:lang w:eastAsia="es-ES"/>
        </w:rPr>
        <w:t>,</w:t>
      </w:r>
      <w:r>
        <w:rPr>
          <w:lang w:eastAsia="es-ES"/>
        </w:rPr>
        <w:t xml:space="preserve"> </w:t>
      </w:r>
      <w:r w:rsidR="00A606A2">
        <w:rPr>
          <w:lang w:eastAsia="es-ES"/>
        </w:rPr>
        <w:t xml:space="preserve">but </w:t>
      </w:r>
      <w:r w:rsidR="003E3627">
        <w:rPr>
          <w:lang w:eastAsia="es-ES"/>
        </w:rPr>
        <w:t xml:space="preserve">now it </w:t>
      </w:r>
      <w:r w:rsidR="00A606A2">
        <w:rPr>
          <w:lang w:eastAsia="es-ES"/>
        </w:rPr>
        <w:t>has</w:t>
      </w:r>
      <w:r>
        <w:rPr>
          <w:bCs/>
          <w:lang w:eastAsia="es-ES"/>
        </w:rPr>
        <w:t xml:space="preserve"> </w:t>
      </w:r>
      <w:r w:rsidR="009F14B8">
        <w:rPr>
          <w:bCs/>
          <w:lang w:eastAsia="es-ES"/>
        </w:rPr>
        <w:t>shown to be</w:t>
      </w:r>
      <w:r>
        <w:rPr>
          <w:bCs/>
          <w:lang w:eastAsia="es-ES"/>
        </w:rPr>
        <w:t xml:space="preserve"> </w:t>
      </w:r>
      <w:r w:rsidR="000625D3">
        <w:rPr>
          <w:bCs/>
          <w:lang w:eastAsia="es-ES"/>
        </w:rPr>
        <w:t>inefficient</w:t>
      </w:r>
      <w:r w:rsidR="00DD0C27">
        <w:rPr>
          <w:bCs/>
          <w:lang w:eastAsia="es-ES"/>
        </w:rPr>
        <w:t>,</w:t>
      </w:r>
      <w:r w:rsidR="000625D3">
        <w:rPr>
          <w:bCs/>
          <w:lang w:eastAsia="es-ES"/>
        </w:rPr>
        <w:t xml:space="preserve"> </w:t>
      </w:r>
      <w:r w:rsidR="0060532F">
        <w:rPr>
          <w:bCs/>
          <w:lang w:eastAsia="es-ES"/>
        </w:rPr>
        <w:t xml:space="preserve">considering the increase in MWS production in big </w:t>
      </w:r>
      <w:r>
        <w:rPr>
          <w:bCs/>
          <w:lang w:eastAsia="es-ES"/>
        </w:rPr>
        <w:t>cities</w:t>
      </w:r>
      <w:r w:rsidR="00DD0C27">
        <w:rPr>
          <w:bCs/>
          <w:lang w:eastAsia="es-ES"/>
        </w:rPr>
        <w:t>,</w:t>
      </w:r>
      <w:r>
        <w:rPr>
          <w:bCs/>
          <w:lang w:eastAsia="es-ES"/>
        </w:rPr>
        <w:t xml:space="preserve"> </w:t>
      </w:r>
      <w:r w:rsidR="00954B68">
        <w:rPr>
          <w:bCs/>
          <w:lang w:eastAsia="es-ES"/>
        </w:rPr>
        <w:t>such as</w:t>
      </w:r>
      <w:r>
        <w:rPr>
          <w:bCs/>
          <w:lang w:eastAsia="es-ES"/>
        </w:rPr>
        <w:t xml:space="preserve"> B</w:t>
      </w:r>
      <w:r w:rsidR="006F0A21">
        <w:rPr>
          <w:bCs/>
          <w:lang w:eastAsia="es-ES"/>
        </w:rPr>
        <w:t>ogota</w:t>
      </w:r>
      <w:r w:rsidR="002D43B5">
        <w:rPr>
          <w:bCs/>
          <w:lang w:eastAsia="es-ES"/>
        </w:rPr>
        <w:t>. In</w:t>
      </w:r>
      <w:r w:rsidR="00A606A2">
        <w:rPr>
          <w:bCs/>
          <w:lang w:eastAsia="es-ES"/>
        </w:rPr>
        <w:t xml:space="preserve"> </w:t>
      </w:r>
      <w:r w:rsidR="00290D19">
        <w:rPr>
          <w:bCs/>
          <w:lang w:eastAsia="es-ES"/>
        </w:rPr>
        <w:t xml:space="preserve">some </w:t>
      </w:r>
      <w:r w:rsidR="002D43B5">
        <w:rPr>
          <w:bCs/>
          <w:lang w:eastAsia="es-ES"/>
        </w:rPr>
        <w:t>districts,</w:t>
      </w:r>
      <w:r w:rsidR="00290D19">
        <w:rPr>
          <w:bCs/>
          <w:lang w:eastAsia="es-ES"/>
        </w:rPr>
        <w:t xml:space="preserve"> </w:t>
      </w:r>
      <w:r w:rsidR="00A606A2">
        <w:rPr>
          <w:bCs/>
          <w:lang w:eastAsia="es-ES"/>
        </w:rPr>
        <w:t>solid waste ove</w:t>
      </w:r>
      <w:r w:rsidR="00FD4F4D">
        <w:rPr>
          <w:bCs/>
          <w:lang w:eastAsia="es-ES"/>
        </w:rPr>
        <w:t xml:space="preserve">rflows </w:t>
      </w:r>
      <w:r w:rsidR="00804831">
        <w:rPr>
          <w:bCs/>
          <w:lang w:eastAsia="es-ES"/>
        </w:rPr>
        <w:t xml:space="preserve">the </w:t>
      </w:r>
      <w:r w:rsidR="00FD4F4D">
        <w:rPr>
          <w:bCs/>
          <w:lang w:eastAsia="es-ES"/>
        </w:rPr>
        <w:t>container capacity and ends</w:t>
      </w:r>
      <w:r w:rsidR="00A606A2">
        <w:rPr>
          <w:bCs/>
          <w:lang w:eastAsia="es-ES"/>
        </w:rPr>
        <w:t xml:space="preserve"> </w:t>
      </w:r>
      <w:r w:rsidR="00544A5E">
        <w:rPr>
          <w:bCs/>
          <w:lang w:eastAsia="es-ES"/>
        </w:rPr>
        <w:t xml:space="preserve">dispersed </w:t>
      </w:r>
      <w:r w:rsidR="00A606A2">
        <w:rPr>
          <w:bCs/>
          <w:lang w:eastAsia="es-ES"/>
        </w:rPr>
        <w:t>on the ground. This produces aesthetic problems</w:t>
      </w:r>
      <w:r w:rsidR="00290D19">
        <w:rPr>
          <w:bCs/>
          <w:lang w:eastAsia="es-ES"/>
        </w:rPr>
        <w:t xml:space="preserve"> of city clean</w:t>
      </w:r>
      <w:r w:rsidR="00A606A2">
        <w:rPr>
          <w:bCs/>
          <w:lang w:eastAsia="es-ES"/>
        </w:rPr>
        <w:t>ness</w:t>
      </w:r>
      <w:ins w:id="64" w:author="Miguel" w:date="2021-05-28T20:50:00Z">
        <w:r w:rsidR="00E366AD">
          <w:rPr>
            <w:bCs/>
            <w:lang w:eastAsia="es-ES"/>
          </w:rPr>
          <w:t xml:space="preserve"> </w:t>
        </w:r>
      </w:ins>
      <w:ins w:id="65" w:author="Miguel" w:date="2021-05-28T20:54:00Z">
        <w:r w:rsidR="009F540B">
          <w:rPr>
            <w:bCs/>
            <w:lang w:eastAsia="es-ES"/>
          </w:rPr>
          <w:t>that</w:t>
        </w:r>
      </w:ins>
      <w:ins w:id="66" w:author="Miguel" w:date="2021-05-28T20:53:00Z">
        <w:r w:rsidR="009F540B">
          <w:rPr>
            <w:bCs/>
            <w:lang w:eastAsia="es-ES"/>
          </w:rPr>
          <w:t xml:space="preserve"> </w:t>
        </w:r>
        <w:r w:rsidR="009F540B" w:rsidRPr="009F540B">
          <w:rPr>
            <w:bCs/>
            <w:lang w:eastAsia="es-ES"/>
            <w:rPrChange w:id="67" w:author="Miguel" w:date="2021-05-28T20:53:00Z">
              <w:rPr>
                <w:bCs/>
                <w:highlight w:val="yellow"/>
                <w:lang w:eastAsia="es-ES"/>
              </w:rPr>
            </w:rPrChange>
          </w:rPr>
          <w:t>as a consequence of rotten food and their bad smells</w:t>
        </w:r>
        <w:r w:rsidR="009F540B">
          <w:rPr>
            <w:bCs/>
            <w:lang w:eastAsia="es-ES"/>
          </w:rPr>
          <w:t xml:space="preserve"> might</w:t>
        </w:r>
      </w:ins>
      <w:ins w:id="68" w:author="Miguel" w:date="2021-05-28T20:50:00Z">
        <w:r w:rsidR="00E366AD">
          <w:rPr>
            <w:bCs/>
            <w:lang w:eastAsia="es-ES"/>
          </w:rPr>
          <w:t xml:space="preserve"> attract </w:t>
        </w:r>
        <w:r w:rsidR="00E366AD" w:rsidRPr="009F540B">
          <w:rPr>
            <w:bCs/>
            <w:lang w:eastAsia="es-ES"/>
            <w:rPrChange w:id="69" w:author="Miguel" w:date="2021-05-28T20:53:00Z">
              <w:rPr>
                <w:bCs/>
                <w:highlight w:val="yellow"/>
                <w:lang w:eastAsia="es-ES"/>
              </w:rPr>
            </w:rPrChange>
          </w:rPr>
          <w:lastRenderedPageBreak/>
          <w:t>insects or rats that transmit infections</w:t>
        </w:r>
      </w:ins>
      <w:del w:id="70" w:author="Miguel" w:date="2021-05-28T20:53:00Z">
        <w:r w:rsidR="00A606A2" w:rsidDel="009F540B">
          <w:rPr>
            <w:bCs/>
            <w:lang w:eastAsia="es-ES"/>
          </w:rPr>
          <w:delText xml:space="preserve"> </w:delText>
        </w:r>
      </w:del>
      <w:del w:id="71" w:author="Miguel" w:date="2021-05-28T20:51:00Z">
        <w:r w:rsidR="00A606A2" w:rsidRPr="009F540B" w:rsidDel="00E366AD">
          <w:rPr>
            <w:bCs/>
            <w:lang w:eastAsia="es-ES"/>
          </w:rPr>
          <w:delText xml:space="preserve">and </w:delText>
        </w:r>
      </w:del>
      <w:del w:id="72" w:author="Miguel" w:date="2021-05-28T20:53:00Z">
        <w:r w:rsidR="00A606A2" w:rsidRPr="009F540B" w:rsidDel="009F540B">
          <w:rPr>
            <w:bCs/>
            <w:lang w:eastAsia="es-ES"/>
          </w:rPr>
          <w:delText xml:space="preserve">bad </w:delText>
        </w:r>
        <w:r w:rsidR="00FD4F4D" w:rsidRPr="009F540B" w:rsidDel="009F540B">
          <w:rPr>
            <w:bCs/>
            <w:lang w:eastAsia="es-ES"/>
          </w:rPr>
          <w:delText>smells</w:delText>
        </w:r>
      </w:del>
      <w:del w:id="73" w:author="Miguel" w:date="2021-05-28T20:52:00Z">
        <w:r w:rsidR="00FD4F4D" w:rsidRPr="009F540B" w:rsidDel="009F540B">
          <w:rPr>
            <w:bCs/>
            <w:lang w:eastAsia="es-ES"/>
          </w:rPr>
          <w:delText xml:space="preserve"> that might</w:delText>
        </w:r>
        <w:r w:rsidR="0060532F" w:rsidRPr="009F540B" w:rsidDel="009F540B">
          <w:rPr>
            <w:bCs/>
            <w:lang w:eastAsia="es-ES"/>
          </w:rPr>
          <w:delText xml:space="preserve"> </w:delText>
        </w:r>
        <w:r w:rsidR="00A606A2" w:rsidRPr="009F540B" w:rsidDel="009F540B">
          <w:rPr>
            <w:bCs/>
            <w:lang w:eastAsia="es-ES"/>
          </w:rPr>
          <w:delText>attra</w:delText>
        </w:r>
        <w:r w:rsidR="0060532F" w:rsidRPr="009F540B" w:rsidDel="009F540B">
          <w:rPr>
            <w:bCs/>
            <w:lang w:eastAsia="es-ES"/>
          </w:rPr>
          <w:delText>ct</w:delText>
        </w:r>
        <w:r w:rsidR="00A606A2" w:rsidRPr="009F540B" w:rsidDel="009F540B">
          <w:rPr>
            <w:bCs/>
            <w:lang w:eastAsia="es-ES"/>
          </w:rPr>
          <w:delText xml:space="preserve"> </w:delText>
        </w:r>
      </w:del>
      <w:del w:id="74" w:author="Miguel" w:date="2021-05-28T20:50:00Z">
        <w:r w:rsidR="00A606A2" w:rsidRPr="009F540B" w:rsidDel="00E366AD">
          <w:rPr>
            <w:bCs/>
            <w:lang w:eastAsia="es-ES"/>
          </w:rPr>
          <w:delText>insects or rats that transmit infections</w:delText>
        </w:r>
      </w:del>
      <w:r w:rsidR="00544A5E" w:rsidRPr="009F540B">
        <w:rPr>
          <w:bCs/>
          <w:lang w:eastAsia="es-ES"/>
        </w:rPr>
        <w:t>,</w:t>
      </w:r>
      <w:r w:rsidR="00544A5E">
        <w:rPr>
          <w:bCs/>
          <w:lang w:eastAsia="es-ES"/>
        </w:rPr>
        <w:t xml:space="preserve"> thus</w:t>
      </w:r>
      <w:r w:rsidR="00A606A2">
        <w:rPr>
          <w:bCs/>
          <w:lang w:eastAsia="es-ES"/>
        </w:rPr>
        <w:t xml:space="preserve"> </w:t>
      </w:r>
      <w:r w:rsidR="00FD4F4D">
        <w:rPr>
          <w:bCs/>
          <w:lang w:eastAsia="es-ES"/>
        </w:rPr>
        <w:t>turning the situation into a public health problem</w:t>
      </w:r>
      <w:r w:rsidR="00A606A2">
        <w:rPr>
          <w:bCs/>
          <w:lang w:eastAsia="es-ES"/>
        </w:rPr>
        <w:t>.</w:t>
      </w:r>
      <w:r w:rsidR="00804831">
        <w:rPr>
          <w:bCs/>
          <w:lang w:eastAsia="es-ES"/>
        </w:rPr>
        <w:t xml:space="preserve"> </w:t>
      </w:r>
      <w:r w:rsidR="00C80BDE">
        <w:rPr>
          <w:bCs/>
          <w:lang w:eastAsia="es-ES"/>
        </w:rPr>
        <w:fldChar w:fldCharType="begin" w:fldLock="1"/>
      </w:r>
      <w:r w:rsidR="00C80BDE">
        <w:rPr>
          <w:bCs/>
          <w:lang w:eastAsia="es-ES"/>
        </w:rPr>
        <w:instrText>ADDIN CSL_CITATION {"citationItems":[{"id":"ITEM-1","itemData":{"DOI":"10.15446/rsap.v19n4.41626","ISSN":"01240064","PMID":"30183862","abstract":"Different species of rodents are potential transmitters of multiple zoonotic agents such as Leptospira spp., a spirochete that causes leptospirosis. This is an infectious disease that has a negative impact on pig production because it generates large productive, reproductive and economic losses. In swine farms, the most common rodent species are house mice (Mus musculus), brown rats (Rattus norvegicus) and black rats (Rattus rattus), which act as maintenance hosts for different serovars of Leptospira, contaminating the environment, food and water through urine, and putting human and animal health at risk. For this reason, the objective of this article is to describe the role of rodents in the transmission of Leptospira in swine farms. For this purpose, a bibliographic search was carried out in different databases such as Science Direct, Scopus, Redalyc, PubMed and SciELO. The results of the literature review show that there are few studies that report the importance of rodents in the transmission of Leptospira in swine farms. The onset of the disease depends to a large extent on the presence, contact and control of rodents in farms, although environmental factors, agent survival and hygiene, among others, must also be considered.","author":[{"dropping-particle":"","family":"Ospina-Pinto","given":"Catalina","non-dropping-particle":"","parse-names":false,"suffix":""},{"dropping-particle":"","family":"Rincón-Pardo","given":"Manuel","non-dropping-particle":"","parse-names":false,"suffix":""},{"dropping-particle":"","family":"Soler-Tovar","given":"Diego","non-dropping-particle":"","parse-names":false,"suffix":""},{"dropping-particle":"","family":"Hernández-Rodríguez","given":"Patricia","non-dropping-particle":"","parse-names":false,"suffix":""}],"container-title":"Revista de Salud Publica","id":"ITEM-1","issue":"4","issued":{"date-parts":[["2017","7","1"]]},"page":"555-561","publisher":"Universidad Nacional de Colombia","title":"The role of rodents in the transmission of Leptospira spp. In swine farms","type":"article-journal","volume":"19"},"uris":["http://www.mendeley.com/documents/?uuid=7fc130b4-5121-3fd1-9c25-4d4b0b72a858"]}],"mendeley":{"formattedCitation":"(Ospina-Pinto, Rincón-Pardo, Soler-Tovar, &amp; Hernández-Rodríguez, 2017)","plainTextFormattedCitation":"(Ospina-Pinto, Rincón-Pardo, Soler-Tovar, &amp; Hernández-Rodríguez, 2017)"},"properties":{"noteIndex":0},"schema":"https://github.com/citation-style-language/schema/raw/master/csl-citation.json"}</w:instrText>
      </w:r>
      <w:r w:rsidR="00C80BDE">
        <w:rPr>
          <w:bCs/>
          <w:lang w:eastAsia="es-ES"/>
        </w:rPr>
        <w:fldChar w:fldCharType="separate"/>
      </w:r>
      <w:r w:rsidR="00C80BDE" w:rsidRPr="00C80BDE">
        <w:rPr>
          <w:bCs/>
          <w:noProof/>
          <w:lang w:eastAsia="es-ES"/>
        </w:rPr>
        <w:t>Ospina-Pinto</w:t>
      </w:r>
      <w:r w:rsidR="00524C60">
        <w:rPr>
          <w:bCs/>
          <w:noProof/>
          <w:lang w:eastAsia="es-ES"/>
        </w:rPr>
        <w:t xml:space="preserve"> et al. (</w:t>
      </w:r>
      <w:r w:rsidR="00C80BDE" w:rsidRPr="00C80BDE">
        <w:rPr>
          <w:bCs/>
          <w:noProof/>
          <w:lang w:eastAsia="es-ES"/>
        </w:rPr>
        <w:t>2017)</w:t>
      </w:r>
      <w:r w:rsidR="00C80BDE">
        <w:rPr>
          <w:bCs/>
          <w:lang w:eastAsia="es-ES"/>
        </w:rPr>
        <w:fldChar w:fldCharType="end"/>
      </w:r>
    </w:p>
    <w:p w:rsidR="006F0A21" w:rsidRDefault="002D43B5" w:rsidP="00290D19">
      <w:pPr>
        <w:pStyle w:val="Para"/>
        <w:rPr>
          <w:bCs/>
          <w:lang w:eastAsia="es-ES"/>
        </w:rPr>
      </w:pPr>
      <w:r>
        <w:rPr>
          <w:bCs/>
          <w:lang w:eastAsia="es-ES"/>
        </w:rPr>
        <w:t xml:space="preserve"> </w:t>
      </w:r>
    </w:p>
    <w:p w:rsidR="00290D19" w:rsidRDefault="00A101D5" w:rsidP="00290D19">
      <w:pPr>
        <w:pStyle w:val="Para"/>
        <w:rPr>
          <w:lang w:eastAsia="ja-JP"/>
        </w:rPr>
      </w:pPr>
      <w:r w:rsidRPr="00F17CC4">
        <w:t xml:space="preserve">In </w:t>
      </w:r>
      <w:r w:rsidR="00290D19">
        <w:t>this research</w:t>
      </w:r>
      <w:r w:rsidR="00A544D1">
        <w:t>,</w:t>
      </w:r>
      <w:r w:rsidR="00290D19">
        <w:t xml:space="preserve"> we </w:t>
      </w:r>
      <w:r w:rsidR="00313535">
        <w:t>address a way</w:t>
      </w:r>
      <w:r w:rsidR="00290D19">
        <w:rPr>
          <w:lang w:eastAsia="ja-JP"/>
        </w:rPr>
        <w:t xml:space="preserve"> </w:t>
      </w:r>
      <w:r w:rsidR="00313535">
        <w:rPr>
          <w:lang w:eastAsia="ja-JP"/>
        </w:rPr>
        <w:t>to</w:t>
      </w:r>
      <w:r w:rsidR="00290D19">
        <w:rPr>
          <w:lang w:eastAsia="ja-JP"/>
        </w:rPr>
        <w:t xml:space="preserve"> structure the logistic process of </w:t>
      </w:r>
      <w:r w:rsidR="00C80BDE">
        <w:rPr>
          <w:lang w:eastAsia="ja-JP"/>
        </w:rPr>
        <w:t>MSW</w:t>
      </w:r>
      <w:r w:rsidR="00290D19">
        <w:rPr>
          <w:lang w:eastAsia="ja-JP"/>
        </w:rPr>
        <w:t xml:space="preserve"> collection according to the necessities of a single district of Bogotá, </w:t>
      </w:r>
      <w:r w:rsidR="00313535">
        <w:rPr>
          <w:lang w:eastAsia="ja-JP"/>
        </w:rPr>
        <w:t>trying to</w:t>
      </w:r>
      <w:r w:rsidR="00290D19">
        <w:rPr>
          <w:lang w:eastAsia="ja-JP"/>
        </w:rPr>
        <w:t xml:space="preserve"> achieve a</w:t>
      </w:r>
      <w:r w:rsidR="00313535">
        <w:rPr>
          <w:lang w:eastAsia="ja-JP"/>
        </w:rPr>
        <w:t>n</w:t>
      </w:r>
      <w:r w:rsidR="00290D19">
        <w:rPr>
          <w:lang w:eastAsia="ja-JP"/>
        </w:rPr>
        <w:t xml:space="preserve"> efficient collection operation that reduces co</w:t>
      </w:r>
      <w:r w:rsidR="00313535">
        <w:rPr>
          <w:lang w:eastAsia="ja-JP"/>
        </w:rPr>
        <w:t>ntainer saturation and overflow.</w:t>
      </w:r>
    </w:p>
    <w:p w:rsidR="00290D19" w:rsidRDefault="00290D19" w:rsidP="00290D19">
      <w:pPr>
        <w:pStyle w:val="Para"/>
        <w:rPr>
          <w:lang w:eastAsia="ja-JP"/>
        </w:rPr>
      </w:pPr>
    </w:p>
    <w:p w:rsidR="00290D19" w:rsidRDefault="00A544D1" w:rsidP="00290D19">
      <w:pPr>
        <w:pStyle w:val="Para"/>
        <w:rPr>
          <w:lang w:eastAsia="ja-JP"/>
        </w:rPr>
      </w:pPr>
      <w:r>
        <w:rPr>
          <w:lang w:eastAsia="ja-JP"/>
        </w:rPr>
        <w:t xml:space="preserve">The </w:t>
      </w:r>
      <w:del w:id="75" w:author="lfninov lfninov" w:date="2021-05-25T15:26:00Z">
        <w:r w:rsidDel="0065372D">
          <w:rPr>
            <w:lang w:eastAsia="ja-JP"/>
          </w:rPr>
          <w:delText>p</w:delText>
        </w:r>
        <w:r w:rsidR="00313535" w:rsidDel="0065372D">
          <w:rPr>
            <w:lang w:eastAsia="ja-JP"/>
          </w:rPr>
          <w:delText xml:space="preserve">rimary </w:delText>
        </w:r>
      </w:del>
      <w:ins w:id="76" w:author="lfninov lfninov" w:date="2021-05-25T15:26:00Z">
        <w:r w:rsidR="0065372D">
          <w:rPr>
            <w:lang w:eastAsia="ja-JP"/>
          </w:rPr>
          <w:t xml:space="preserve">main </w:t>
        </w:r>
      </w:ins>
      <w:r w:rsidR="00313535">
        <w:rPr>
          <w:lang w:eastAsia="ja-JP"/>
        </w:rPr>
        <w:t xml:space="preserve">contributions </w:t>
      </w:r>
      <w:r>
        <w:rPr>
          <w:lang w:eastAsia="ja-JP"/>
        </w:rPr>
        <w:t xml:space="preserve">of </w:t>
      </w:r>
      <w:r w:rsidR="00313535">
        <w:rPr>
          <w:lang w:eastAsia="ja-JP"/>
        </w:rPr>
        <w:t xml:space="preserve">this work are: </w:t>
      </w:r>
    </w:p>
    <w:p w:rsidR="00290D19" w:rsidRDefault="00CB74AC" w:rsidP="00290D19">
      <w:pPr>
        <w:pStyle w:val="Para"/>
        <w:numPr>
          <w:ilvl w:val="0"/>
          <w:numId w:val="37"/>
        </w:numPr>
        <w:rPr>
          <w:lang w:eastAsia="ja-JP"/>
        </w:rPr>
      </w:pPr>
      <w:r>
        <w:rPr>
          <w:lang w:eastAsia="ja-JP"/>
        </w:rPr>
        <w:t>Assembling three</w:t>
      </w:r>
      <w:r w:rsidR="00290D19">
        <w:rPr>
          <w:lang w:eastAsia="ja-JP"/>
        </w:rPr>
        <w:t xml:space="preserve"> different co</w:t>
      </w:r>
      <w:r>
        <w:rPr>
          <w:lang w:eastAsia="ja-JP"/>
        </w:rPr>
        <w:t>nfigurations for</w:t>
      </w:r>
      <w:r w:rsidR="00290D19">
        <w:rPr>
          <w:lang w:eastAsia="ja-JP"/>
        </w:rPr>
        <w:t xml:space="preserve"> measure devices</w:t>
      </w:r>
      <w:r>
        <w:rPr>
          <w:lang w:eastAsia="ja-JP"/>
        </w:rPr>
        <w:t>, using a long distance transmission technology</w:t>
      </w:r>
      <w:r w:rsidR="00290D19">
        <w:rPr>
          <w:lang w:eastAsia="ja-JP"/>
        </w:rPr>
        <w:t xml:space="preserve">. </w:t>
      </w:r>
    </w:p>
    <w:p w:rsidR="00290D19" w:rsidRDefault="00290D19" w:rsidP="00290D19">
      <w:pPr>
        <w:pStyle w:val="Para"/>
        <w:numPr>
          <w:ilvl w:val="0"/>
          <w:numId w:val="37"/>
        </w:numPr>
        <w:rPr>
          <w:lang w:eastAsia="ja-JP"/>
        </w:rPr>
      </w:pPr>
      <w:r>
        <w:rPr>
          <w:lang w:eastAsia="ja-JP"/>
        </w:rPr>
        <w:t xml:space="preserve">Testing </w:t>
      </w:r>
      <w:r w:rsidR="00313535">
        <w:rPr>
          <w:lang w:eastAsia="ja-JP"/>
        </w:rPr>
        <w:t xml:space="preserve">and comparing </w:t>
      </w:r>
      <w:r>
        <w:rPr>
          <w:lang w:eastAsia="ja-JP"/>
        </w:rPr>
        <w:t>transmission range</w:t>
      </w:r>
      <w:r w:rsidR="00C80BDE">
        <w:rPr>
          <w:lang w:eastAsia="ja-JP"/>
        </w:rPr>
        <w:t>s</w:t>
      </w:r>
      <w:r>
        <w:rPr>
          <w:lang w:eastAsia="ja-JP"/>
        </w:rPr>
        <w:t xml:space="preserve"> of </w:t>
      </w:r>
      <w:r w:rsidR="00A544D1">
        <w:rPr>
          <w:lang w:eastAsia="ja-JP"/>
        </w:rPr>
        <w:t xml:space="preserve">assembled </w:t>
      </w:r>
      <w:r w:rsidR="00CB74AC">
        <w:rPr>
          <w:lang w:eastAsia="ja-JP"/>
        </w:rPr>
        <w:t>devices</w:t>
      </w:r>
      <w:r>
        <w:rPr>
          <w:lang w:eastAsia="ja-JP"/>
        </w:rPr>
        <w:t xml:space="preserve">. </w:t>
      </w:r>
    </w:p>
    <w:p w:rsidR="00290D19" w:rsidRDefault="00313535" w:rsidP="00290D19">
      <w:pPr>
        <w:pStyle w:val="Para"/>
        <w:numPr>
          <w:ilvl w:val="0"/>
          <w:numId w:val="37"/>
        </w:numPr>
        <w:rPr>
          <w:lang w:eastAsia="ja-JP"/>
        </w:rPr>
      </w:pPr>
      <w:r>
        <w:rPr>
          <w:lang w:eastAsia="ja-JP"/>
        </w:rPr>
        <w:t>A s</w:t>
      </w:r>
      <w:r w:rsidR="00290D19" w:rsidRPr="00270DB8">
        <w:rPr>
          <w:lang w:eastAsia="ja-JP"/>
        </w:rPr>
        <w:t>imulat</w:t>
      </w:r>
      <w:r w:rsidR="00730705">
        <w:rPr>
          <w:lang w:eastAsia="ja-JP"/>
        </w:rPr>
        <w:t>ion of waste generation in the streets of a district in</w:t>
      </w:r>
      <w:r>
        <w:rPr>
          <w:lang w:eastAsia="ja-JP"/>
        </w:rPr>
        <w:t xml:space="preserve"> Bogota, </w:t>
      </w:r>
      <w:r w:rsidR="00290D19" w:rsidRPr="00270DB8">
        <w:rPr>
          <w:lang w:eastAsia="ja-JP"/>
        </w:rPr>
        <w:t xml:space="preserve">using </w:t>
      </w:r>
      <w:r w:rsidR="00730705">
        <w:rPr>
          <w:lang w:eastAsia="ja-JP"/>
        </w:rPr>
        <w:t>simulated information</w:t>
      </w:r>
      <w:r w:rsidR="00290D19" w:rsidRPr="00270DB8">
        <w:rPr>
          <w:lang w:eastAsia="ja-JP"/>
        </w:rPr>
        <w:t xml:space="preserve"> to generate routes </w:t>
      </w:r>
      <w:r w:rsidR="006B5AFE" w:rsidRPr="00270DB8">
        <w:rPr>
          <w:lang w:eastAsia="ja-JP"/>
        </w:rPr>
        <w:t xml:space="preserve">dynamically </w:t>
      </w:r>
      <w:r w:rsidR="00290D19" w:rsidRPr="00270DB8">
        <w:rPr>
          <w:lang w:eastAsia="ja-JP"/>
        </w:rPr>
        <w:t>considering</w:t>
      </w:r>
      <w:r w:rsidR="00CB74AC">
        <w:rPr>
          <w:lang w:eastAsia="ja-JP"/>
        </w:rPr>
        <w:t xml:space="preserve"> real-time</w:t>
      </w:r>
      <w:r w:rsidR="00290D19" w:rsidRPr="00270DB8">
        <w:rPr>
          <w:lang w:eastAsia="ja-JP"/>
        </w:rPr>
        <w:t xml:space="preserve"> traffic</w:t>
      </w:r>
      <w:r w:rsidR="00290D19">
        <w:rPr>
          <w:lang w:eastAsia="ja-JP"/>
        </w:rPr>
        <w:t xml:space="preserve">. </w:t>
      </w:r>
    </w:p>
    <w:p w:rsidR="00290D19" w:rsidRPr="00270DB8" w:rsidRDefault="00CB74AC" w:rsidP="00290D19">
      <w:pPr>
        <w:pStyle w:val="Para"/>
        <w:numPr>
          <w:ilvl w:val="0"/>
          <w:numId w:val="37"/>
        </w:numPr>
        <w:rPr>
          <w:lang w:eastAsia="ja-JP"/>
        </w:rPr>
      </w:pPr>
      <w:r>
        <w:rPr>
          <w:lang w:eastAsia="ja-JP"/>
        </w:rPr>
        <w:t>A m</w:t>
      </w:r>
      <w:r w:rsidR="00290D19" w:rsidRPr="00270DB8">
        <w:rPr>
          <w:lang w:eastAsia="ja-JP"/>
        </w:rPr>
        <w:t>obile</w:t>
      </w:r>
      <w:r w:rsidR="00290D19">
        <w:rPr>
          <w:lang w:eastAsia="ja-JP"/>
        </w:rPr>
        <w:t xml:space="preserve"> </w:t>
      </w:r>
      <w:r w:rsidR="00290D19" w:rsidRPr="00270DB8">
        <w:rPr>
          <w:lang w:eastAsia="ja-JP"/>
        </w:rPr>
        <w:t xml:space="preserve">application </w:t>
      </w:r>
      <w:r w:rsidR="006B5AFE">
        <w:rPr>
          <w:lang w:eastAsia="ja-JP"/>
        </w:rPr>
        <w:t xml:space="preserve">that </w:t>
      </w:r>
      <w:r w:rsidR="00290D19" w:rsidRPr="00270DB8">
        <w:rPr>
          <w:lang w:eastAsia="ja-JP"/>
        </w:rPr>
        <w:t>show</w:t>
      </w:r>
      <w:r w:rsidR="00290D19">
        <w:rPr>
          <w:lang w:eastAsia="ja-JP"/>
        </w:rPr>
        <w:t>s</w:t>
      </w:r>
      <w:r w:rsidR="00290D19" w:rsidRPr="00270DB8">
        <w:rPr>
          <w:lang w:eastAsia="ja-JP"/>
        </w:rPr>
        <w:t xml:space="preserve"> container fulfillment levels</w:t>
      </w:r>
      <w:r w:rsidR="006B5AFE">
        <w:rPr>
          <w:lang w:eastAsia="ja-JP"/>
        </w:rPr>
        <w:t>,</w:t>
      </w:r>
      <w:r w:rsidR="00290D19" w:rsidRPr="00270DB8">
        <w:rPr>
          <w:lang w:eastAsia="ja-JP"/>
        </w:rPr>
        <w:t xml:space="preserve"> containers locations and </w:t>
      </w:r>
      <w:r>
        <w:rPr>
          <w:lang w:eastAsia="ja-JP"/>
        </w:rPr>
        <w:t xml:space="preserve">shows </w:t>
      </w:r>
      <w:r w:rsidR="00290D19">
        <w:rPr>
          <w:lang w:eastAsia="ja-JP"/>
        </w:rPr>
        <w:t xml:space="preserve">generated </w:t>
      </w:r>
      <w:r w:rsidR="00290D19" w:rsidRPr="00270DB8">
        <w:rPr>
          <w:lang w:eastAsia="ja-JP"/>
        </w:rPr>
        <w:t xml:space="preserve">routes </w:t>
      </w:r>
      <w:r w:rsidR="006B5AFE">
        <w:rPr>
          <w:lang w:eastAsia="ja-JP"/>
        </w:rPr>
        <w:t>on</w:t>
      </w:r>
      <w:r w:rsidR="00290D19" w:rsidRPr="00270DB8">
        <w:rPr>
          <w:lang w:eastAsia="ja-JP"/>
        </w:rPr>
        <w:t xml:space="preserve"> a </w:t>
      </w:r>
      <w:r w:rsidR="00290D19" w:rsidRPr="00AD3DEF">
        <w:rPr>
          <w:lang w:eastAsia="ja-JP"/>
        </w:rPr>
        <w:t>map</w:t>
      </w:r>
      <w:r w:rsidR="00290D19">
        <w:rPr>
          <w:lang w:eastAsia="ja-JP"/>
        </w:rPr>
        <w:t>.</w:t>
      </w:r>
      <w:r>
        <w:rPr>
          <w:lang w:eastAsia="ja-JP"/>
        </w:rPr>
        <w:t xml:space="preserve"> </w:t>
      </w:r>
    </w:p>
    <w:p w:rsidR="00290D19" w:rsidRDefault="00290D19" w:rsidP="00290D19">
      <w:pPr>
        <w:pStyle w:val="Para"/>
        <w:rPr>
          <w:lang w:eastAsia="ja-JP"/>
        </w:rPr>
      </w:pPr>
    </w:p>
    <w:p w:rsidR="00290D19" w:rsidRDefault="00290D19" w:rsidP="00290D19">
      <w:pPr>
        <w:pStyle w:val="Para"/>
        <w:rPr>
          <w:lang w:eastAsia="ja-JP"/>
        </w:rPr>
      </w:pPr>
      <w:r>
        <w:rPr>
          <w:lang w:eastAsia="ja-JP"/>
        </w:rPr>
        <w:t xml:space="preserve">The remainder of this paper is </w:t>
      </w:r>
      <w:del w:id="77" w:author="lfninov lfninov" w:date="2021-05-26T08:29:00Z">
        <w:r w:rsidDel="00AD3DEF">
          <w:rPr>
            <w:lang w:eastAsia="ja-JP"/>
          </w:rPr>
          <w:delText xml:space="preserve">arranged </w:delText>
        </w:r>
      </w:del>
      <w:ins w:id="78" w:author="lfninov lfninov" w:date="2021-05-26T08:29:00Z">
        <w:r w:rsidR="00AD3DEF">
          <w:rPr>
            <w:lang w:eastAsia="ja-JP"/>
          </w:rPr>
          <w:t xml:space="preserve">organized </w:t>
        </w:r>
      </w:ins>
      <w:r>
        <w:rPr>
          <w:lang w:eastAsia="ja-JP"/>
        </w:rPr>
        <w:t>as follows.</w:t>
      </w:r>
      <w:r w:rsidR="00F54EB4">
        <w:rPr>
          <w:lang w:eastAsia="ja-JP"/>
        </w:rPr>
        <w:t xml:space="preserve"> </w:t>
      </w:r>
      <w:r w:rsidR="00BD4C6D">
        <w:rPr>
          <w:lang w:eastAsia="ja-JP"/>
        </w:rPr>
        <w:t xml:space="preserve">Section </w:t>
      </w:r>
      <w:r w:rsidR="00F54EB4">
        <w:rPr>
          <w:lang w:eastAsia="ja-JP"/>
        </w:rPr>
        <w:t xml:space="preserve">2 </w:t>
      </w:r>
      <w:r w:rsidR="00BD4C6D">
        <w:rPr>
          <w:lang w:eastAsia="ja-JP"/>
        </w:rPr>
        <w:t xml:space="preserve">presents </w:t>
      </w:r>
      <w:r w:rsidR="00F54EB4">
        <w:rPr>
          <w:lang w:eastAsia="ja-JP"/>
        </w:rPr>
        <w:t>a brief review of related work</w:t>
      </w:r>
      <w:r w:rsidR="00A47173">
        <w:rPr>
          <w:lang w:eastAsia="ja-JP"/>
        </w:rPr>
        <w:t>.</w:t>
      </w:r>
      <w:r>
        <w:rPr>
          <w:lang w:eastAsia="ja-JP"/>
        </w:rPr>
        <w:t xml:space="preserve"> Section </w:t>
      </w:r>
      <w:r w:rsidR="00CB74AC">
        <w:rPr>
          <w:lang w:eastAsia="ja-JP"/>
        </w:rPr>
        <w:t>3</w:t>
      </w:r>
      <w:r>
        <w:rPr>
          <w:lang w:eastAsia="ja-JP"/>
        </w:rPr>
        <w:t xml:space="preserve"> </w:t>
      </w:r>
      <w:r w:rsidR="00A263BB">
        <w:rPr>
          <w:lang w:eastAsia="ja-JP"/>
        </w:rPr>
        <w:t xml:space="preserve">outlines an overview of </w:t>
      </w:r>
      <w:r>
        <w:rPr>
          <w:lang w:eastAsia="ja-JP"/>
        </w:rPr>
        <w:t xml:space="preserve">the </w:t>
      </w:r>
      <w:r w:rsidR="00F54EB4">
        <w:rPr>
          <w:lang w:eastAsia="ja-JP"/>
        </w:rPr>
        <w:t xml:space="preserve">system </w:t>
      </w:r>
      <w:r>
        <w:rPr>
          <w:lang w:eastAsia="ja-JP"/>
        </w:rPr>
        <w:t xml:space="preserve">architecture, </w:t>
      </w:r>
      <w:r w:rsidR="00F54EB4">
        <w:rPr>
          <w:lang w:eastAsia="ja-JP"/>
        </w:rPr>
        <w:t>then</w:t>
      </w:r>
      <w:r w:rsidR="00A263BB">
        <w:rPr>
          <w:lang w:eastAsia="ja-JP"/>
        </w:rPr>
        <w:t>,</w:t>
      </w:r>
      <w:r w:rsidR="00F54EB4">
        <w:rPr>
          <w:lang w:eastAsia="ja-JP"/>
        </w:rPr>
        <w:t xml:space="preserve"> S</w:t>
      </w:r>
      <w:r>
        <w:rPr>
          <w:lang w:eastAsia="ja-JP"/>
        </w:rPr>
        <w:t xml:space="preserve">ection </w:t>
      </w:r>
      <w:r w:rsidR="00F54EB4">
        <w:rPr>
          <w:lang w:eastAsia="ja-JP"/>
        </w:rPr>
        <w:t>4</w:t>
      </w:r>
      <w:r>
        <w:rPr>
          <w:lang w:eastAsia="ja-JP"/>
        </w:rPr>
        <w:t xml:space="preserve"> describes </w:t>
      </w:r>
      <w:r w:rsidR="00A263BB">
        <w:rPr>
          <w:lang w:eastAsia="ja-JP"/>
        </w:rPr>
        <w:t xml:space="preserve">the </w:t>
      </w:r>
      <w:r>
        <w:rPr>
          <w:lang w:eastAsia="ja-JP"/>
        </w:rPr>
        <w:t>system implementation</w:t>
      </w:r>
      <w:r w:rsidR="00A263BB">
        <w:rPr>
          <w:lang w:eastAsia="ja-JP"/>
        </w:rPr>
        <w:t>,</w:t>
      </w:r>
      <w:r>
        <w:rPr>
          <w:lang w:eastAsia="ja-JP"/>
        </w:rPr>
        <w:t xml:space="preserve"> including hardware integration, data collection and transmission, transmission range distance test, data simulation, route generation and mobile application demonstration. In section </w:t>
      </w:r>
      <w:r w:rsidR="006B5AFE">
        <w:rPr>
          <w:lang w:eastAsia="ja-JP"/>
        </w:rPr>
        <w:t>5,</w:t>
      </w:r>
      <w:r>
        <w:rPr>
          <w:lang w:eastAsia="ja-JP"/>
        </w:rPr>
        <w:t xml:space="preserve"> we discuss results and system performance</w:t>
      </w:r>
      <w:r w:rsidR="00A263BB">
        <w:rPr>
          <w:lang w:eastAsia="ja-JP"/>
        </w:rPr>
        <w:t>.</w:t>
      </w:r>
      <w:r>
        <w:rPr>
          <w:lang w:eastAsia="ja-JP"/>
        </w:rPr>
        <w:t xml:space="preserve"> </w:t>
      </w:r>
      <w:r w:rsidR="00A263BB">
        <w:rPr>
          <w:lang w:eastAsia="ja-JP"/>
        </w:rPr>
        <w:t xml:space="preserve">Finally, </w:t>
      </w:r>
      <w:r>
        <w:rPr>
          <w:lang w:eastAsia="ja-JP"/>
        </w:rPr>
        <w:t xml:space="preserve">conclusions and future work </w:t>
      </w:r>
      <w:r w:rsidR="00A263BB">
        <w:rPr>
          <w:lang w:eastAsia="ja-JP"/>
        </w:rPr>
        <w:t xml:space="preserve">are </w:t>
      </w:r>
      <w:ins w:id="79" w:author="lfninov lfninov" w:date="2021-05-26T08:29:00Z">
        <w:r w:rsidR="00AD3DEF">
          <w:rPr>
            <w:lang w:eastAsia="ja-JP"/>
          </w:rPr>
          <w:t>devised</w:t>
        </w:r>
      </w:ins>
      <w:del w:id="80" w:author="lfninov lfninov" w:date="2021-05-26T08:29:00Z">
        <w:r w:rsidDel="00AD3DEF">
          <w:rPr>
            <w:lang w:eastAsia="ja-JP"/>
          </w:rPr>
          <w:delText xml:space="preserve">suggested </w:delText>
        </w:r>
      </w:del>
      <w:ins w:id="81" w:author="lfninov lfninov" w:date="2021-05-26T08:29:00Z">
        <w:r w:rsidR="00AD3DEF">
          <w:rPr>
            <w:lang w:eastAsia="ja-JP"/>
          </w:rPr>
          <w:t xml:space="preserve"> </w:t>
        </w:r>
      </w:ins>
      <w:r>
        <w:rPr>
          <w:lang w:eastAsia="ja-JP"/>
        </w:rPr>
        <w:t xml:space="preserve">in section </w:t>
      </w:r>
      <w:r w:rsidR="00F54EB4">
        <w:rPr>
          <w:lang w:eastAsia="ja-JP"/>
        </w:rPr>
        <w:t>6</w:t>
      </w:r>
      <w:r>
        <w:rPr>
          <w:lang w:eastAsia="ja-JP"/>
        </w:rPr>
        <w:t>.</w:t>
      </w:r>
    </w:p>
    <w:p w:rsidR="00290D19" w:rsidRDefault="00290D19" w:rsidP="00290D19">
      <w:pPr>
        <w:pStyle w:val="Para"/>
        <w:rPr>
          <w:lang w:eastAsia="es-ES"/>
        </w:rPr>
      </w:pPr>
    </w:p>
    <w:p w:rsidR="00CB74AC" w:rsidRPr="00D256A8" w:rsidRDefault="00CB74AC" w:rsidP="00CB74AC">
      <w:pPr>
        <w:pStyle w:val="AbsHead"/>
        <w:numPr>
          <w:ilvl w:val="0"/>
          <w:numId w:val="38"/>
        </w:numPr>
        <w:rPr>
          <w:lang w:val="en-GB"/>
        </w:rPr>
      </w:pPr>
      <w:r>
        <w:rPr>
          <w:lang w:val="en-GB"/>
        </w:rPr>
        <w:t>Related Work</w:t>
      </w:r>
    </w:p>
    <w:p w:rsidR="00290D19" w:rsidRDefault="00290D19" w:rsidP="00290D19">
      <w:pPr>
        <w:pStyle w:val="Para"/>
        <w:rPr>
          <w:lang w:eastAsia="es-ES"/>
        </w:rPr>
      </w:pPr>
    </w:p>
    <w:p w:rsidR="00954B68" w:rsidRDefault="00C614BE" w:rsidP="00290D19">
      <w:pPr>
        <w:pStyle w:val="Para"/>
      </w:pPr>
      <w:r>
        <w:rPr>
          <w:lang w:eastAsia="it-IT"/>
        </w:rPr>
        <w:t xml:space="preserve">Trying to stay sustainable and </w:t>
      </w:r>
      <w:r w:rsidR="0090686E">
        <w:rPr>
          <w:lang w:eastAsia="it-IT"/>
        </w:rPr>
        <w:t>considering</w:t>
      </w:r>
      <w:r w:rsidR="00C80BDE">
        <w:rPr>
          <w:lang w:eastAsia="it-IT"/>
        </w:rPr>
        <w:t xml:space="preserve"> </w:t>
      </w:r>
      <w:r>
        <w:rPr>
          <w:lang w:eastAsia="it-IT"/>
        </w:rPr>
        <w:t>citizen well-being</w:t>
      </w:r>
      <w:r w:rsidR="0090686E">
        <w:rPr>
          <w:lang w:eastAsia="it-IT"/>
        </w:rPr>
        <w:t>,</w:t>
      </w:r>
      <w:r>
        <w:rPr>
          <w:lang w:eastAsia="it-IT"/>
        </w:rPr>
        <w:t xml:space="preserve"> </w:t>
      </w:r>
      <w:del w:id="82" w:author="Miguel" w:date="2021-05-27T12:07:00Z">
        <w:r w:rsidRPr="00201710" w:rsidDel="00270642">
          <w:rPr>
            <w:highlight w:val="yellow"/>
            <w:lang w:eastAsia="it-IT"/>
            <w:rPrChange w:id="83" w:author="lfninov lfninov" w:date="2021-05-26T08:31:00Z">
              <w:rPr>
                <w:lang w:eastAsia="it-IT"/>
              </w:rPr>
            </w:rPrChange>
          </w:rPr>
          <w:delText>c</w:delText>
        </w:r>
        <w:r w:rsidR="0003167C" w:rsidRPr="00201710" w:rsidDel="00270642">
          <w:rPr>
            <w:highlight w:val="yellow"/>
            <w:lang w:eastAsia="it-IT"/>
            <w:rPrChange w:id="84" w:author="lfninov lfninov" w:date="2021-05-26T08:31:00Z">
              <w:rPr>
                <w:lang w:eastAsia="it-IT"/>
              </w:rPr>
            </w:rPrChange>
          </w:rPr>
          <w:delText>ities</w:delText>
        </w:r>
        <w:r w:rsidR="0003167C" w:rsidDel="00270642">
          <w:rPr>
            <w:lang w:eastAsia="it-IT"/>
          </w:rPr>
          <w:delText xml:space="preserve"> </w:delText>
        </w:r>
      </w:del>
      <w:r w:rsidR="0003167C">
        <w:rPr>
          <w:lang w:eastAsia="it-IT"/>
        </w:rPr>
        <w:t>government</w:t>
      </w:r>
      <w:del w:id="85" w:author="Miguel" w:date="2021-05-27T12:07:00Z">
        <w:r w:rsidR="0003167C" w:rsidDel="00270642">
          <w:rPr>
            <w:lang w:eastAsia="it-IT"/>
          </w:rPr>
          <w:delText>s</w:delText>
        </w:r>
      </w:del>
      <w:ins w:id="86" w:author="Miguel" w:date="2021-05-27T12:07:00Z">
        <w:r w:rsidR="00270642">
          <w:rPr>
            <w:lang w:eastAsia="it-IT"/>
          </w:rPr>
          <w:t>s</w:t>
        </w:r>
      </w:ins>
      <w:r w:rsidR="0003167C">
        <w:rPr>
          <w:lang w:eastAsia="it-IT"/>
        </w:rPr>
        <w:t xml:space="preserve"> </w:t>
      </w:r>
      <w:ins w:id="87" w:author="Miguel" w:date="2021-05-27T12:07:00Z">
        <w:r w:rsidR="00270642">
          <w:rPr>
            <w:lang w:eastAsia="it-IT"/>
          </w:rPr>
          <w:t xml:space="preserve">of </w:t>
        </w:r>
      </w:ins>
      <w:ins w:id="88" w:author="Miguel" w:date="2021-05-27T12:08:00Z">
        <w:r w:rsidR="00270642">
          <w:rPr>
            <w:lang w:eastAsia="it-IT"/>
          </w:rPr>
          <w:t>t</w:t>
        </w:r>
      </w:ins>
      <w:ins w:id="89" w:author="Miguel" w:date="2021-05-27T12:07:00Z">
        <w:r w:rsidR="00270642">
          <w:rPr>
            <w:lang w:eastAsia="it-IT"/>
          </w:rPr>
          <w:t xml:space="preserve">he cities </w:t>
        </w:r>
      </w:ins>
      <w:r w:rsidR="00954B68">
        <w:rPr>
          <w:lang w:eastAsia="it-IT"/>
        </w:rPr>
        <w:t>strive to</w:t>
      </w:r>
      <w:r w:rsidR="00A606A2">
        <w:rPr>
          <w:lang w:eastAsia="it-IT"/>
        </w:rPr>
        <w:t xml:space="preserve"> find</w:t>
      </w:r>
      <w:r w:rsidR="0003167C">
        <w:rPr>
          <w:lang w:eastAsia="it-IT"/>
        </w:rPr>
        <w:t xml:space="preserve"> an efficient </w:t>
      </w:r>
      <w:r>
        <w:rPr>
          <w:lang w:eastAsia="it-IT"/>
        </w:rPr>
        <w:t>way to collect and manage</w:t>
      </w:r>
      <w:r w:rsidR="0003167C">
        <w:rPr>
          <w:lang w:eastAsia="it-IT"/>
        </w:rPr>
        <w:t xml:space="preserve"> </w:t>
      </w:r>
      <w:r>
        <w:rPr>
          <w:lang w:eastAsia="it-IT"/>
        </w:rPr>
        <w:t>MSW</w:t>
      </w:r>
      <w:r w:rsidR="00B110EB">
        <w:rPr>
          <w:lang w:eastAsia="it-IT"/>
        </w:rPr>
        <w:t>.</w:t>
      </w:r>
      <w:r>
        <w:rPr>
          <w:lang w:eastAsia="it-IT"/>
        </w:rPr>
        <w:t xml:space="preserve"> </w:t>
      </w:r>
      <w:r w:rsidR="00B110EB">
        <w:rPr>
          <w:lang w:eastAsia="it-IT"/>
        </w:rPr>
        <w:t xml:space="preserve">To deal with </w:t>
      </w:r>
      <w:r>
        <w:rPr>
          <w:lang w:eastAsia="it-IT"/>
        </w:rPr>
        <w:t>this concern</w:t>
      </w:r>
      <w:r w:rsidR="00B110EB">
        <w:rPr>
          <w:lang w:eastAsia="it-IT"/>
        </w:rPr>
        <w:t>,</w:t>
      </w:r>
      <w:r>
        <w:rPr>
          <w:lang w:eastAsia="it-IT"/>
        </w:rPr>
        <w:t xml:space="preserve"> many studies have be</w:t>
      </w:r>
      <w:ins w:id="90" w:author="lfninov lfninov" w:date="2021-05-26T08:31:00Z">
        <w:r w:rsidR="00201710">
          <w:rPr>
            <w:lang w:eastAsia="it-IT"/>
          </w:rPr>
          <w:t>en</w:t>
        </w:r>
      </w:ins>
      <w:del w:id="91" w:author="lfninov lfninov" w:date="2021-05-26T08:31:00Z">
        <w:r w:rsidDel="00201710">
          <w:rPr>
            <w:lang w:eastAsia="it-IT"/>
          </w:rPr>
          <w:delText>ing</w:delText>
        </w:r>
      </w:del>
      <w:r>
        <w:rPr>
          <w:lang w:eastAsia="it-IT"/>
        </w:rPr>
        <w:t xml:space="preserve"> proposed</w:t>
      </w:r>
      <w:r w:rsidR="00B110EB">
        <w:rPr>
          <w:lang w:eastAsia="it-IT"/>
        </w:rPr>
        <w:t>.</w:t>
      </w:r>
      <w:r>
        <w:rPr>
          <w:lang w:eastAsia="it-IT"/>
        </w:rPr>
        <w:t xml:space="preserve"> </w:t>
      </w:r>
      <w:r w:rsidR="00B110EB">
        <w:rPr>
          <w:lang w:eastAsia="it-IT"/>
        </w:rPr>
        <w:t xml:space="preserve">For </w:t>
      </w:r>
      <w:r>
        <w:rPr>
          <w:lang w:eastAsia="it-IT"/>
        </w:rPr>
        <w:t>instance</w:t>
      </w:r>
      <w:r w:rsidR="00B110EB">
        <w:rPr>
          <w:lang w:eastAsia="it-IT"/>
        </w:rPr>
        <w:t>,</w:t>
      </w:r>
      <w:r>
        <w:rPr>
          <w:lang w:eastAsia="it-IT"/>
        </w:rPr>
        <w:t xml:space="preserve"> </w:t>
      </w:r>
      <w:r w:rsidR="00A9580A">
        <w:rPr>
          <w:lang w:eastAsia="it-IT"/>
        </w:rPr>
        <w:t>(</w:t>
      </w:r>
      <w:r w:rsidR="00954B68">
        <w:rPr>
          <w:lang w:eastAsia="es-ES"/>
        </w:rPr>
        <w:fldChar w:fldCharType="begin" w:fldLock="1"/>
      </w:r>
      <w:r w:rsidR="007A66D4">
        <w:rPr>
          <w:lang w:eastAsia="es-ES"/>
        </w:rPr>
        <w:instrText>ADDIN CSL_CITATION {"citationItems":[{"id":"ITEM-1","itemData":{"DOI":"10.1177/0734242X18807001","ISSN":"10963669","PMID":"30761957","abstract":"This paper studies a multi-trip vehicle routing problem with time windows specifically related to urban waste collection. Urban waste collection is one of the municipal activities with large costs and has many practical difficulties. In other words, waste collection and disposal is a costly task due to high operating expenses (fuel, maintenance, recycling, manpower, etc.) and small improvements in this field can result in tremendous savings on municipal expenditure. In the raised problem, the goal is to minimize total cost including traversing cost, vehicle employment cost, and exit penalty from permissible time windows. In this problem, the waste is deposited at the points indicating the demand nodes, in which each demand shows the volume of generated waste. Considering multiple trips for vehicles and time windows are the most critical features of the problem, so that the priorities of serving some specific places such as hospitals can be observed. Since vehicle routing problems (VRP) belongs to NP-hard problems, an efficient simulated annealing (SA) is proposed to solve the problem. The computational results show that our proposed algorithm has a great performance in a short computational time in comparison with the CPLEX solver. Finally, in order to demonstrate the applicability of the model, a case study is analyzed in Iran, and the optimal policies are presented.","author":[{"dropping-particle":"","family":"Babaee Tirkolaee","given":"Erfan","non-dropping-particle":"","parse-names":false,"suffix":""},{"dropping-particle":"","family":"Abbasian","given":"Parvin","non-dropping-particle":"","parse-names":false,"suffix":""},{"dropping-particle":"","family":"Soltani","given":"Mehdi","non-dropping-particle":"","parse-names":false,"suffix":""},{"dropping-particle":"","family":"Ghaffarian","given":"Seyed Ali","non-dropping-particle":"","parse-names":false,"suffix":""}],"container-title":"Waste Management and Research","id":"ITEM-1","issue":"1_suppl","issued":{"date-parts":[["2019","1"]]},"page":"4-13","publisher":"SAGE Publications Ltd","title":"Developing an applied algorithm for multi-trip vehicle routing problem with time windows in urban waste collection: A case study","type":"article-journal","volume":"37"},"uris":["http://www.mendeley.com/documents/?uuid=ee345786-436a-3beb-9264-fc97eb72d67c","http://www.mendeley.com/documents/?uuid=658e1401-88b2-4049-977c-4cfeb4633c83"]}],"mendeley":{"formattedCitation":"(Babaee Tirkolaee, Abbasian, Soltani, &amp; Ghaffarian, 2019)","plainTextFormattedCitation":"(Babaee Tirkolaee, Abbasian, Soltani, &amp; Ghaffarian, 2019)","previouslyFormattedCitation":"(Babaee Tirkolaee, Abbasian, Soltani, &amp; Ghaffarian, 2019)"},"properties":{"noteIndex":0},"schema":"https://github.com/citation-style-language/schema/raw/master/csl-citation.json"}</w:instrText>
      </w:r>
      <w:r w:rsidR="00954B68">
        <w:rPr>
          <w:lang w:eastAsia="es-ES"/>
        </w:rPr>
        <w:fldChar w:fldCharType="separate"/>
      </w:r>
      <w:r w:rsidR="00954B68" w:rsidRPr="008858D0">
        <w:rPr>
          <w:noProof/>
          <w:lang w:eastAsia="es-ES"/>
        </w:rPr>
        <w:t>Babaee Tirkolaee</w:t>
      </w:r>
      <w:r w:rsidR="00872369">
        <w:rPr>
          <w:noProof/>
          <w:lang w:eastAsia="es-ES"/>
        </w:rPr>
        <w:t xml:space="preserve"> et al.</w:t>
      </w:r>
      <w:r w:rsidR="00A9580A">
        <w:rPr>
          <w:noProof/>
          <w:lang w:eastAsia="es-ES"/>
        </w:rPr>
        <w:t>,</w:t>
      </w:r>
      <w:r w:rsidR="00954B68" w:rsidRPr="008858D0">
        <w:rPr>
          <w:noProof/>
          <w:lang w:eastAsia="es-ES"/>
        </w:rPr>
        <w:t xml:space="preserve"> 2019)</w:t>
      </w:r>
      <w:r w:rsidR="00954B68">
        <w:rPr>
          <w:lang w:eastAsia="es-ES"/>
        </w:rPr>
        <w:fldChar w:fldCharType="end"/>
      </w:r>
      <w:r w:rsidR="00954B68">
        <w:rPr>
          <w:lang w:eastAsia="es-ES"/>
        </w:rPr>
        <w:t xml:space="preserve"> </w:t>
      </w:r>
      <w:r w:rsidR="00954B68">
        <w:rPr>
          <w:noProof/>
          <w:lang w:eastAsia="es-ES"/>
        </w:rPr>
        <w:t xml:space="preserve">proposed </w:t>
      </w:r>
      <w:r w:rsidR="00954B68" w:rsidRPr="00954B68">
        <w:rPr>
          <w:noProof/>
          <w:lang w:eastAsia="es-ES"/>
        </w:rPr>
        <w:t>an efficient simulated annealing (SA)</w:t>
      </w:r>
      <w:r w:rsidR="00872369">
        <w:rPr>
          <w:rFonts w:ascii="Arial" w:hAnsi="Arial" w:cs="Arial"/>
          <w:color w:val="333333"/>
          <w:shd w:val="clear" w:color="auto" w:fill="FFFFFF"/>
        </w:rPr>
        <w:t> </w:t>
      </w:r>
      <w:r w:rsidR="00872369">
        <w:rPr>
          <w:lang w:eastAsia="es-ES"/>
        </w:rPr>
        <w:t>applied</w:t>
      </w:r>
      <w:r w:rsidR="00954B68">
        <w:rPr>
          <w:lang w:eastAsia="es-ES"/>
        </w:rPr>
        <w:t xml:space="preserve"> to </w:t>
      </w:r>
      <w:r w:rsidR="00C80BDE">
        <w:rPr>
          <w:lang w:eastAsia="es-ES"/>
        </w:rPr>
        <w:t>MSW</w:t>
      </w:r>
      <w:r w:rsidR="00954B68">
        <w:rPr>
          <w:lang w:eastAsia="es-ES"/>
        </w:rPr>
        <w:t xml:space="preserve"> collection in </w:t>
      </w:r>
      <w:proofErr w:type="spellStart"/>
      <w:r w:rsidR="00954B68">
        <w:t>Sanandaj</w:t>
      </w:r>
      <w:proofErr w:type="spellEnd"/>
      <w:r w:rsidR="00954B68">
        <w:t>, Iran.</w:t>
      </w:r>
      <w:r w:rsidR="007A66D4">
        <w:t xml:space="preserve"> Heuristics-algorithms using python scripts </w:t>
      </w:r>
      <w:r w:rsidR="00C80BDE">
        <w:t xml:space="preserve">with </w:t>
      </w:r>
      <w:r w:rsidR="007A66D4">
        <w:t>ArcGIS</w:t>
      </w:r>
      <w:r w:rsidR="00954B68">
        <w:t xml:space="preserve"> </w:t>
      </w:r>
      <w:r w:rsidR="007A66D4">
        <w:t xml:space="preserve">were proposed </w:t>
      </w:r>
      <w:del w:id="92" w:author="lfninov lfninov" w:date="2021-05-26T08:32:00Z">
        <w:r w:rsidR="007A66D4" w:rsidDel="00201710">
          <w:delText xml:space="preserve">by </w:delText>
        </w:r>
      </w:del>
      <w:ins w:id="93" w:author="lfninov lfninov" w:date="2021-05-26T08:32:00Z">
        <w:r w:rsidR="00201710">
          <w:t xml:space="preserve">in </w:t>
        </w:r>
      </w:ins>
      <w:r w:rsidR="00A9580A">
        <w:t>(</w:t>
      </w:r>
      <w:r w:rsidR="007A66D4">
        <w:fldChar w:fldCharType="begin" w:fldLock="1"/>
      </w:r>
      <w:r w:rsidR="00361348">
        <w:instrText>ADDIN CSL_CITATION {"citationItems":[{"id":"ITEM-1","itemData":{"DOI":"10.1007/s11356-018-2826-0","ISSN":"16147499","abstract":"Designing optimization models and meta-heuristic algorithms for minimization of traveling routes of vehicles in solid waste collection has been gaining interest in environmental modeling. The computer models and methods are useful to bring out specific strategies for prevention and precaution of possible disasters that could be foreseen worldwide. This paper proposes a new Spatial Geographic Information System (GIS)-based Genetic Algorithm for optimizing the route of solid waste collection. The proposed algorithm, called SGA, uses a modified version of the original Dijkstra algorithm in GIS to generate optimal solutions for vehicles. Then, a pool of solutions, which are optimal routes of all vehicles, is encoded in Genetic Algorithm. It is iteratively evolved to a better one and finally to the optimal solution. Experiments on the case study at Sfax city in Tunisia are performed to validate the performance of the proposal. It has been shown that the proposed method has better performance than the practical route and the original Dijkstra method.","author":[{"dropping-particle":"","family":"Amal","given":"Louati","non-dropping-particle":"","parse-names":false,"suffix":""},{"dropping-particle":"","family":"Son","given":"Le Hoang","non-dropping-particle":"","parse-names":false,"suffix":""},{"dropping-particle":"","family":"Chabchoub","given":"Habib","non-dropping-particle":"","parse-names":false,"suffix":""}],"container-title":"Environmental Science and Pollution Research","id":"ITEM-1","issue":"27","issued":{"date-parts":[["2018","9","27"]]},"note":"Lista_Filtrada","page":"27569-27582","title":"SGA: spatial GIS-based genetic algorithm for route optimization of municipal solid waste collection","type":"article-journal","volume":"25"},"uris":["http://www.mendeley.com/documents/?uuid=8ec2ef82-92f2-4303-9265-2dc9083d46d9"]}],"mendeley":{"formattedCitation":"(Amal, Son, &amp; Chabchoub, 2018)","plainTextFormattedCitation":"(Amal, Son, &amp; Chabchoub, 2018)","previouslyFormattedCitation":"(Amal, Son, &amp; Chabchoub, 2018)"},"properties":{"noteIndex":0},"schema":"https://github.com/citation-style-language/schema/raw/master/csl-citation.json"}</w:instrText>
      </w:r>
      <w:r w:rsidR="007A66D4">
        <w:fldChar w:fldCharType="separate"/>
      </w:r>
      <w:r w:rsidR="007A66D4" w:rsidRPr="007A66D4">
        <w:rPr>
          <w:noProof/>
        </w:rPr>
        <w:t xml:space="preserve">Amal </w:t>
      </w:r>
      <w:r w:rsidR="00872369">
        <w:rPr>
          <w:noProof/>
          <w:lang w:eastAsia="es-ES"/>
        </w:rPr>
        <w:t>et al.</w:t>
      </w:r>
      <w:r w:rsidR="00A9580A">
        <w:rPr>
          <w:noProof/>
          <w:lang w:eastAsia="es-ES"/>
        </w:rPr>
        <w:t xml:space="preserve">, </w:t>
      </w:r>
      <w:r w:rsidR="007A66D4" w:rsidRPr="007A66D4">
        <w:rPr>
          <w:noProof/>
        </w:rPr>
        <w:t xml:space="preserve"> 2018)</w:t>
      </w:r>
      <w:r w:rsidR="007A66D4">
        <w:fldChar w:fldCharType="end"/>
      </w:r>
      <w:r w:rsidR="007A66D4">
        <w:t xml:space="preserve"> </w:t>
      </w:r>
      <w:r w:rsidR="00483BF4">
        <w:t>and</w:t>
      </w:r>
      <w:r w:rsidR="007A66D4">
        <w:t xml:space="preserve"> tested in Sax, Tunisia.</w:t>
      </w:r>
      <w:r w:rsidR="00361348">
        <w:t xml:space="preserve"> </w:t>
      </w:r>
      <w:r w:rsidR="00B56135">
        <w:t>I</w:t>
      </w:r>
      <w:r w:rsidR="00361348">
        <w:t xml:space="preserve">n </w:t>
      </w:r>
      <w:r w:rsidR="00483BF4">
        <w:t xml:space="preserve">South </w:t>
      </w:r>
      <w:r w:rsidR="00361348">
        <w:t>America</w:t>
      </w:r>
      <w:r w:rsidR="00483BF4">
        <w:t>,</w:t>
      </w:r>
      <w:r w:rsidR="00361348">
        <w:t xml:space="preserve"> an example takes place in </w:t>
      </w:r>
      <w:r w:rsidR="00483BF4">
        <w:t xml:space="preserve">Lima, </w:t>
      </w:r>
      <w:r w:rsidR="00361348">
        <w:t>Peru</w:t>
      </w:r>
      <w:r w:rsidR="00483BF4">
        <w:t>,</w:t>
      </w:r>
      <w:r w:rsidR="00361348">
        <w:t xml:space="preserve"> where </w:t>
      </w:r>
      <w:r w:rsidR="00361348">
        <w:fldChar w:fldCharType="begin" w:fldLock="1"/>
      </w:r>
      <w:r w:rsidR="000837DE">
        <w:instrText>ADDIN CSL_CITATION {"citationItems":[{"id":"ITEM-1","itemData":{"DOI":"10.1016/j.jclepro.2017.04.005","ISSN":"09596526","abstract":"Waste management in cities has proved to be a complex task for policy-makers who seek cost reductions when taking decisions. However, on many occasions substantial environmental gain can be attained through waste management optimization. In this particular study, the main objective was to combine operational research techniques with Life Cycle Assessment to locate collection sites for general and recyclable residues and create an effective collection-route system for compactor trucks to attain a reduction in environmental impacts. The case study selected was the district of Comas, one of the most populated districts in the city of Lima, a city that has experienced several episodes of poor waste collection management in recent years. For the location of the collection sites a mathematical optimization model was proposed to decide where to locate them, as well as the number of containers required at each site, considering that general and recyclable residues would not be collected at the same site due to the restricted space available. For the creation of collection routes, a heuristic approach based on the Vehicle Routing Problem was constructed, taking into account the available working time of each collection truck to assign them collection routes and minimize the number of compactor trucks. These results, when combined with LCA, focused mainly on greenhouse gas (GHG) emissions, air pollution impact categories and the depletion of abiotic resources. In addition, a sensitivity analysis was developed by varying three different parameters with respect to the proposed baseline scenario, comparing the several impact categories. Computed results show that implementing a container collection system reduces the number of compactor trucks required by up to 50% as compared to the current door-to-door collection system. Moreover, GHG emissions where reduced by almost 14% with the proposal, mostly due to a 41% reduction in distance traveled. Reductions in terms of particulate matter formation and photochemical oxidant formation were even more significant, especially considering that air pollution is an important health hazard in the district analyzed, whereas most scenarios showed a slight increase in resource depletion due to the inclusion of container infrastructure in the system.","author":[{"dropping-particle":"","family":"Gilardino","given":"Alessandro","non-dropping-particle":"","parse-names":false,"suffix":""},{"dropping-particle":"","family":"Rojas","given":"Jonatan","non-dropping-particle":"","parse-names":false,"suffix":""},{"dropping-particle":"","family":"Mattos","given":"Héctor","non-dropping-particle":"","parse-names":false,"suffix":""},{"dropping-particle":"","family":"Larrea-Gallegos","given":"Gustavo","non-dropping-particle":"","parse-names":false,"suffix":""},{"dropping-particle":"","family":"Vázquez-Rowe","given":"Ian","non-dropping-particle":"","parse-names":false,"suffix":""}],"container-title":"Journal of Cleaner Production","id":"ITEM-1","issued":{"date-parts":[["2017","7"]]},"note":"Lista_Filtrada","page":"589-603","title":"Combining operational research and Life Cycle Assessment to optimize municipal solid waste collection in a district in Lima (Peru)","type":"article-journal","volume":"156"},"uris":["http://www.mendeley.com/documents/?uuid=4b94c660-789f-4347-bdbd-d7a3abd28534"]}],"mendeley":{"formattedCitation":"(Gilardino, Rojas, Mattos, Larrea-Gallegos, &amp; Vázquez-Rowe, 2017)","plainTextFormattedCitation":"(Gilardino, Rojas, Mattos, Larrea-Gallegos, &amp; Vázquez-Rowe, 2017)","previouslyFormattedCitation":"(Gilardino, Rojas, Mattos, Larrea-Gallegos, &amp; Vázquez-Rowe, 2017)"},"properties":{"noteIndex":0},"schema":"https://github.com/citation-style-language/schema/raw/master/csl-citation.json"}</w:instrText>
      </w:r>
      <w:r w:rsidR="00361348">
        <w:fldChar w:fldCharType="separate"/>
      </w:r>
      <w:r w:rsidR="00361348" w:rsidRPr="00361348">
        <w:rPr>
          <w:noProof/>
        </w:rPr>
        <w:t>Gilardino, Rojas</w:t>
      </w:r>
      <w:r w:rsidR="00872369">
        <w:rPr>
          <w:noProof/>
        </w:rPr>
        <w:t xml:space="preserve"> et al.</w:t>
      </w:r>
      <w:r w:rsidR="00361348" w:rsidRPr="00361348">
        <w:rPr>
          <w:noProof/>
        </w:rPr>
        <w:t xml:space="preserve"> </w:t>
      </w:r>
      <w:r w:rsidR="00506D13">
        <w:rPr>
          <w:noProof/>
        </w:rPr>
        <w:t>(</w:t>
      </w:r>
      <w:r w:rsidR="00361348" w:rsidRPr="00361348">
        <w:rPr>
          <w:noProof/>
        </w:rPr>
        <w:t>2017)</w:t>
      </w:r>
      <w:r w:rsidR="00361348">
        <w:fldChar w:fldCharType="end"/>
      </w:r>
      <w:r w:rsidR="00361348">
        <w:t xml:space="preserve"> suggest</w:t>
      </w:r>
      <w:r w:rsidR="00A917A3">
        <w:t>ed</w:t>
      </w:r>
      <w:r w:rsidR="00361348">
        <w:t xml:space="preserve"> a mathematical optimization model to reduce number of </w:t>
      </w:r>
      <w:ins w:id="94" w:author="Miguel" w:date="2021-05-27T12:12:00Z">
        <w:r w:rsidR="00270642">
          <w:t>garbage compactor t</w:t>
        </w:r>
        <w:r w:rsidR="00270642" w:rsidRPr="00270642">
          <w:t>ruck</w:t>
        </w:r>
      </w:ins>
      <w:ins w:id="95" w:author="Miguel" w:date="2021-05-27T12:13:00Z">
        <w:r w:rsidR="00270642">
          <w:t>s</w:t>
        </w:r>
      </w:ins>
      <w:ins w:id="96" w:author="Miguel" w:date="2021-05-27T12:12:00Z">
        <w:r w:rsidR="00270642" w:rsidRPr="00270642">
          <w:rPr>
            <w:rPrChange w:id="97" w:author="Miguel" w:date="2021-05-27T12:12:00Z">
              <w:rPr>
                <w:highlight w:val="yellow"/>
              </w:rPr>
            </w:rPrChange>
          </w:rPr>
          <w:t xml:space="preserve"> </w:t>
        </w:r>
      </w:ins>
      <w:del w:id="98" w:author="Miguel" w:date="2021-05-27T12:12:00Z">
        <w:r w:rsidR="00361348" w:rsidRPr="00270642" w:rsidDel="00270642">
          <w:delText>compactors</w:delText>
        </w:r>
        <w:r w:rsidR="00361348" w:rsidDel="00270642">
          <w:delText xml:space="preserve"> trucks </w:delText>
        </w:r>
      </w:del>
      <w:r w:rsidR="00361348">
        <w:t>trying to reduce greenhouse emissions.</w:t>
      </w:r>
    </w:p>
    <w:p w:rsidR="007A66D4" w:rsidRDefault="007A66D4" w:rsidP="00290D19">
      <w:pPr>
        <w:pStyle w:val="Para"/>
      </w:pPr>
    </w:p>
    <w:p w:rsidR="007A66D4" w:rsidRDefault="00954B68" w:rsidP="00290D19">
      <w:pPr>
        <w:pStyle w:val="Para"/>
        <w:rPr>
          <w:lang w:val="en-GB"/>
        </w:rPr>
      </w:pPr>
      <w:r w:rsidRPr="00361348">
        <w:rPr>
          <w:lang w:val="en-GB"/>
        </w:rPr>
        <w:t xml:space="preserve">Other solving approaches </w:t>
      </w:r>
      <w:r w:rsidR="00361348" w:rsidRPr="00361348">
        <w:rPr>
          <w:lang w:val="en-GB"/>
        </w:rPr>
        <w:t>include</w:t>
      </w:r>
      <w:r w:rsidRPr="00361348">
        <w:rPr>
          <w:lang w:val="en-GB"/>
        </w:rPr>
        <w:t xml:space="preserve"> </w:t>
      </w:r>
      <w:r w:rsidR="007A66D4" w:rsidRPr="00361348">
        <w:rPr>
          <w:lang w:val="en-GB"/>
        </w:rPr>
        <w:t xml:space="preserve">a two-phase </w:t>
      </w:r>
      <w:proofErr w:type="spellStart"/>
      <w:r w:rsidR="007A66D4" w:rsidRPr="00361348">
        <w:rPr>
          <w:lang w:val="en-GB"/>
        </w:rPr>
        <w:t>memetic</w:t>
      </w:r>
      <w:proofErr w:type="spellEnd"/>
      <w:r w:rsidR="007A66D4" w:rsidRPr="00361348">
        <w:rPr>
          <w:lang w:val="en-GB"/>
        </w:rPr>
        <w:t xml:space="preserve"> algorithm that uses clustering a</w:t>
      </w:r>
      <w:r w:rsidR="00A917A3">
        <w:rPr>
          <w:lang w:val="en-GB"/>
        </w:rPr>
        <w:t>nd</w:t>
      </w:r>
      <w:r w:rsidR="007A66D4" w:rsidRPr="00361348">
        <w:rPr>
          <w:lang w:val="en-GB"/>
        </w:rPr>
        <w:t xml:space="preserve"> sequencing for solving VRP with time-windows </w:t>
      </w:r>
      <w:r w:rsidR="00A9580A">
        <w:rPr>
          <w:lang w:val="en-GB"/>
        </w:rPr>
        <w:t>(</w:t>
      </w:r>
      <w:r w:rsidR="007A66D4" w:rsidRPr="00361348">
        <w:rPr>
          <w:rFonts w:eastAsia="Times New Roman" w:cs="Times New Roman"/>
          <w:szCs w:val="24"/>
          <w:lang w:val="en-GB" w:eastAsia="es-ES"/>
        </w:rPr>
        <w:fldChar w:fldCharType="begin" w:fldLock="1"/>
      </w:r>
      <w:r w:rsidR="007A66D4" w:rsidRPr="00361348">
        <w:rPr>
          <w:rFonts w:eastAsia="Times New Roman" w:cs="Times New Roman"/>
          <w:szCs w:val="24"/>
          <w:lang w:val="en-GB" w:eastAsia="es-ES"/>
        </w:rPr>
        <w:instrText xml:space="preserve">ADDIN CSL_CITATION {"citationItems":[{"id":"ITEM-1","itemData":{"DOI":"10.1109/CEC.2018.8477710","ISBN":"9781509060177","abstract":"This paper addresses the vehicle routing problem with time windows (VRPTW), aiming to minimize the total travel time. A simple memetic algorithm (MA) is proposed for solving this problem. At the beginning of the search, a clustering procedure is applied to customers’ spatial information. The search procedure consists of relocating customers between close routes, seeking to minimize detour costs associated with the relocations. The information gathered by the clustering procedure is used to identify which routes lie close to each other. Computational experiments on the Solomon’s benchmark set show the effectiveness of the proposed approach, which produces competitive solutions and outperforms four out of six solution approaches considered for comparison regarding </w:instrText>
      </w:r>
      <w:r w:rsidR="007A66D4" w:rsidRPr="00F17CC4">
        <w:rPr>
          <w:rFonts w:eastAsia="Times New Roman" w:cs="Times New Roman"/>
          <w:szCs w:val="24"/>
          <w:lang w:eastAsia="es-ES"/>
        </w:rPr>
        <w:instrText>the travel cost attained over all the instances of the benchmark set. Index Terms—VRPTW, memetic algorithm, clustering","author":[{"dropping-particle":"","family":"Bustos Coral","given":"Daniel","non-dropping-particle":"","parse-names":false,"suffix":""},{"dropping-particle":"","family":"Oliveira Santos","given":"Maristela","non-dropping-particle":"","parse-names":false,"suffix":""},{"dropping-particle":"","family":"Toledo","given":"Claudio","non-dropping-particle":"","parse-names":false,"suffix":""},{"dropping-particle":"","family":"Fernando Niño","given":"Luis","non-dropping-particle":"","parse-names":false,"suffix":""}],"container-title":"2018 IEEE Congress on Evolutionary Computation, CEC 2018 - Proceedings","id":"ITEM-1","issued":{"date-parts":[["2018"]]},"note":"Lista_Filtrada","page":"8","title":"Clustering-Based Search in a Memetic Algorithm for the Vehicle Routing Problem with Time Windows","type":"article-journal"},"uris":["http://www.mendeley.com/documents/?uuid=ae62251d-d99c-46d2-8ec5-6c21f5b08772"]}],"mendeley":{"formattedCitation":"(Bustos Coral, Oliveira Santos, Toledo, &amp; Fernando Niño, 2018)","plainTextFormattedCitation":"(Bustos Coral, Oliveira Santos, Toledo, &amp; Fernando Niño, 2018)","previouslyFormattedCitation":"(Bustos Coral, Oliveira Santos, Toledo, &amp; Fernando Niño, 2018)"},"properties":{"noteIndex":0},"schema":"https://github.com/citation-style-language/schema/raw/master/csl-citation.json"}</w:instrText>
      </w:r>
      <w:r w:rsidR="007A66D4" w:rsidRPr="00361348">
        <w:rPr>
          <w:rFonts w:eastAsia="Times New Roman" w:cs="Times New Roman"/>
          <w:szCs w:val="24"/>
          <w:lang w:val="en-GB" w:eastAsia="es-ES"/>
        </w:rPr>
        <w:fldChar w:fldCharType="separate"/>
      </w:r>
      <w:r w:rsidR="007A66D4" w:rsidRPr="00F17CC4">
        <w:rPr>
          <w:rFonts w:eastAsia="Times New Roman" w:cs="Times New Roman"/>
          <w:noProof/>
          <w:szCs w:val="24"/>
          <w:lang w:eastAsia="es-ES"/>
        </w:rPr>
        <w:t>Bustos Coral</w:t>
      </w:r>
      <w:r w:rsidR="00872369">
        <w:rPr>
          <w:rFonts w:eastAsia="Times New Roman" w:cs="Times New Roman"/>
          <w:noProof/>
          <w:szCs w:val="24"/>
          <w:lang w:eastAsia="es-ES"/>
        </w:rPr>
        <w:t xml:space="preserve"> et al.</w:t>
      </w:r>
      <w:r w:rsidR="00A9580A">
        <w:rPr>
          <w:rFonts w:eastAsia="Times New Roman" w:cs="Times New Roman"/>
          <w:noProof/>
          <w:szCs w:val="24"/>
          <w:lang w:eastAsia="es-ES"/>
        </w:rPr>
        <w:t>,</w:t>
      </w:r>
      <w:r w:rsidR="007A66D4" w:rsidRPr="00F17CC4">
        <w:rPr>
          <w:rFonts w:eastAsia="Times New Roman" w:cs="Times New Roman"/>
          <w:noProof/>
          <w:szCs w:val="24"/>
          <w:lang w:eastAsia="es-ES"/>
        </w:rPr>
        <w:t xml:space="preserve"> 2018)</w:t>
      </w:r>
      <w:r w:rsidR="007A66D4" w:rsidRPr="00361348">
        <w:rPr>
          <w:rFonts w:eastAsia="Times New Roman" w:cs="Times New Roman"/>
          <w:szCs w:val="24"/>
          <w:lang w:val="en-GB" w:eastAsia="es-ES"/>
        </w:rPr>
        <w:fldChar w:fldCharType="end"/>
      </w:r>
      <w:r w:rsidR="005646CB" w:rsidRPr="00F17CC4">
        <w:rPr>
          <w:rFonts w:eastAsia="Times New Roman" w:cs="Times New Roman"/>
          <w:szCs w:val="24"/>
          <w:lang w:eastAsia="es-ES"/>
        </w:rPr>
        <w:t>,</w:t>
      </w:r>
      <w:r w:rsidR="007A66D4" w:rsidRPr="00F17CC4">
        <w:rPr>
          <w:rFonts w:eastAsia="Times New Roman" w:cs="Times New Roman"/>
          <w:szCs w:val="24"/>
          <w:lang w:eastAsia="es-ES"/>
        </w:rPr>
        <w:t xml:space="preserve"> </w:t>
      </w:r>
      <w:r w:rsidR="007A66D4" w:rsidRPr="00F17CC4">
        <w:t xml:space="preserve">swarm </w:t>
      </w:r>
      <w:r w:rsidR="00361348" w:rsidRPr="00F17CC4">
        <w:t>optimizatio</w:t>
      </w:r>
      <w:r w:rsidR="007A66D4" w:rsidRPr="00F17CC4">
        <w:t xml:space="preserve">n </w:t>
      </w:r>
      <w:r w:rsidR="00A9580A">
        <w:t>(</w:t>
      </w:r>
      <w:r w:rsidR="007A66D4" w:rsidRPr="00361348">
        <w:rPr>
          <w:rFonts w:eastAsia="Times New Roman" w:cs="Times New Roman"/>
          <w:szCs w:val="24"/>
          <w:lang w:val="en-GB" w:eastAsia="es-ES"/>
        </w:rPr>
        <w:fldChar w:fldCharType="begin" w:fldLock="1"/>
      </w:r>
      <w:r w:rsidR="007A66D4" w:rsidRPr="00F17CC4">
        <w:rPr>
          <w:rFonts w:eastAsia="Times New Roman" w:cs="Times New Roman"/>
          <w:szCs w:val="24"/>
          <w:lang w:eastAsia="es-ES"/>
        </w:rPr>
        <w:instrText xml:space="preserve">ADDIN CSL_CITATION {"citationItems":[{"id":"ITEM-1","itemData":{"DOI":"10.1016/j.asoc.2015.08.020","ISSN":"15684946","abstract":"Multi Compartment Vehicle Routing Problem is an extension of the classical Capacitated Vehicle Routing Problem where different products are transported together in one vehicle with multiple compartments. Products are stored in different compartments because they cannot be mixed together due to differences in </w:instrText>
      </w:r>
      <w:r w:rsidR="007A66D4" w:rsidRPr="00872369">
        <w:rPr>
          <w:rFonts w:eastAsia="Times New Roman" w:cs="Times New Roman"/>
          <w:szCs w:val="24"/>
          <w:lang w:val="en-GB" w:eastAsia="es-ES"/>
        </w:rPr>
        <w:instrText>their individual characteristics. The problem is encountered in many industries such as delivery of food and grocery, garbage collection, marine vessels, etc. We propose a hybridized algorithm which combines local search with an existent ant colony algorithm to solve the problem. Computational experiments are performed on new generated benchmark problem instances. An existing ant colony algorithm and the proposed hybridized ant colony algorithm are compared. It was found that the proposed ant colony algorithm gives better results as compared to the existing ant colony algorithm.","author":[{"dropping-particle":"","family":"Abdulkader","given":"Mohamed M.S.","non-dropping-particle":"","parse-names":false,"suffix":""},{"dropping-particle":"","family":"Gajpal","given":"Yuvraj","non-dropping-particle":"","parse-names":false,"suffix":""},{"dropping-particle":"","family":"Elmekkawy","given":"Tarek Y.","non-dropping-particle":"","parse-names":false,"suffix":""}],"container-title":"Applied Soft Computing Journal","id":"ITEM-1","issued":{"date-parts":[["2015","12"]]},"page":"196-203","publisher":"Elsevier Ltd","title":"Hybridized ant colony algorithm for the Multi Compartment Vehicle Routing Problem","type":"article-journal","volume":"37"},"uris":["http://www.mendeley.com/documents/?uuid=6e29deb4-35dc-3d17-8e67-cd53c6bb5924","http://www.mendeley.com/documents/?uuid=aae920c8-52ba-4004-a77a-9c5353dcf688"]}],"mendeley":{"formattedCitation":"(Abdulkader, Gajpal, &amp; Elmekkawy, 2015)","plainTextFormattedCitation":"(Abdulkader, Gajpal, &amp; Elmekkawy, 2015)","previouslyFormattedCitation":"(Abdulkader, Gajpal, &amp; Elmekkawy, 2015)"},"properties":{"noteIndex":0},"schema":"https://github.com/citation-style-language/schema/raw/master/csl-citation.json"}</w:instrText>
      </w:r>
      <w:r w:rsidR="007A66D4" w:rsidRPr="00361348">
        <w:rPr>
          <w:rFonts w:eastAsia="Times New Roman" w:cs="Times New Roman"/>
          <w:szCs w:val="24"/>
          <w:lang w:val="en-GB" w:eastAsia="es-ES"/>
        </w:rPr>
        <w:fldChar w:fldCharType="separate"/>
      </w:r>
      <w:r w:rsidR="007A66D4" w:rsidRPr="00F17CC4">
        <w:rPr>
          <w:rFonts w:eastAsia="Times New Roman" w:cs="Times New Roman"/>
          <w:noProof/>
          <w:szCs w:val="24"/>
          <w:lang w:val="en-GB" w:eastAsia="es-ES"/>
        </w:rPr>
        <w:t>Abdulkader</w:t>
      </w:r>
      <w:r w:rsidR="00872369">
        <w:rPr>
          <w:rFonts w:eastAsia="Times New Roman" w:cs="Times New Roman"/>
          <w:noProof/>
          <w:szCs w:val="24"/>
          <w:lang w:val="en-GB" w:eastAsia="es-ES"/>
        </w:rPr>
        <w:t xml:space="preserve"> et al.</w:t>
      </w:r>
      <w:r w:rsidR="00A9580A">
        <w:rPr>
          <w:rFonts w:eastAsia="Times New Roman" w:cs="Times New Roman"/>
          <w:noProof/>
          <w:szCs w:val="24"/>
          <w:lang w:val="en-GB" w:eastAsia="es-ES"/>
        </w:rPr>
        <w:t>,</w:t>
      </w:r>
      <w:r w:rsidR="00872369">
        <w:rPr>
          <w:rFonts w:eastAsia="Times New Roman" w:cs="Times New Roman"/>
          <w:noProof/>
          <w:szCs w:val="24"/>
          <w:lang w:val="en-GB" w:eastAsia="es-ES"/>
        </w:rPr>
        <w:t xml:space="preserve"> </w:t>
      </w:r>
      <w:r w:rsidR="007A66D4" w:rsidRPr="00F17CC4">
        <w:rPr>
          <w:rFonts w:eastAsia="Times New Roman" w:cs="Times New Roman"/>
          <w:noProof/>
          <w:szCs w:val="24"/>
          <w:lang w:val="en-GB" w:eastAsia="es-ES"/>
        </w:rPr>
        <w:t>2015)</w:t>
      </w:r>
      <w:r w:rsidR="007A66D4" w:rsidRPr="00361348">
        <w:rPr>
          <w:rFonts w:eastAsia="Times New Roman" w:cs="Times New Roman"/>
          <w:szCs w:val="24"/>
          <w:lang w:val="en-GB" w:eastAsia="es-ES"/>
        </w:rPr>
        <w:fldChar w:fldCharType="end"/>
      </w:r>
      <w:r w:rsidR="00361348" w:rsidRPr="00F17CC4">
        <w:rPr>
          <w:rFonts w:eastAsia="Times New Roman" w:cs="Times New Roman"/>
          <w:szCs w:val="24"/>
          <w:lang w:val="en-GB" w:eastAsia="es-ES"/>
        </w:rPr>
        <w:t>,</w:t>
      </w:r>
      <w:r w:rsidR="007A66D4" w:rsidRPr="00F17CC4">
        <w:rPr>
          <w:rFonts w:eastAsia="Times New Roman" w:cs="Times New Roman"/>
          <w:szCs w:val="24"/>
          <w:lang w:val="en-GB" w:eastAsia="es-ES"/>
        </w:rPr>
        <w:t xml:space="preserve"> genetic algorithms </w:t>
      </w:r>
      <w:r w:rsidR="00A9580A">
        <w:rPr>
          <w:rFonts w:eastAsia="Times New Roman" w:cs="Times New Roman"/>
          <w:szCs w:val="24"/>
          <w:lang w:val="en-GB" w:eastAsia="es-ES"/>
        </w:rPr>
        <w:t>(</w:t>
      </w:r>
      <w:r w:rsidR="007A66D4" w:rsidRPr="00361348">
        <w:rPr>
          <w:rFonts w:eastAsia="Times New Roman" w:cs="Times New Roman"/>
          <w:szCs w:val="24"/>
          <w:lang w:val="en-GB" w:eastAsia="es-ES"/>
        </w:rPr>
        <w:fldChar w:fldCharType="begin" w:fldLock="1"/>
      </w:r>
      <w:r w:rsidR="007A66D4" w:rsidRPr="00F17CC4">
        <w:rPr>
          <w:rFonts w:eastAsia="Times New Roman" w:cs="Times New Roman"/>
          <w:szCs w:val="24"/>
          <w:lang w:val="en-GB" w:eastAsia="es-ES"/>
        </w:rPr>
        <w:instrText>ADDIN CSL_CITATION {"citationItems":[{"id":"ITEM-1","itemData":{"DOI":"10.1109/CSNDSP.2016.7574016","ISBN":"9781509025268","abstract":"The Internet of Things (IoT), as expected infrastructure for envisioned concept of Smart City, brings new possibilities for the city management. IoT vision introduces promising and economical solutions for massive data collection and its analysis which can be applied in many domains and so make them operating more efficiently. In this paper, we are discussing one of the most challenging issues - municipal waste-collection within the Smart City. To optimize the logistic procedure of waste collection, we use own genetic algorithm implementation. The presented solution provides calculation of more efficient garbage-truck routes. As an output, we provide a set of simulations focused on mentioned area. All our algorithms are implemented within the integrated simulation framework which is developed as an open source solution with respect to future modifications.","author":[{"dropping-particle":"","family":"Fujdiak","given":"Radek","non-dropping-particle":"","parse-names":false,"suffix":""},{"dropping-particle":"","family":"Masek","given":"Pavel","non-dropping-particle":"","parse-names":false,"suffix":""},{"dropping-particle":"","family":"Mlynek","given":"Petr","non-dropping-particle":"","parse-names":false,"suffix":""},{"dropping-particle":"","family":"Misurec","given":"Jiri","non-dropping-particle":"","parse-names":false,"suffix":""},{"dropping-particle":"","family":"Olshannikova","given":"Ekaterina","non-dropping-particle":"","parse-names":false,"suffix":""}],"container-title":"2016 10th International Symposium on Communication Systems, Networks and Digital Signal Processing, CSNDSP 2016","id":"ITEM-1","issued":{"date-parts":[["2016","9"]]},"publisher":"Institute of Electrical and Electronics Engineers Inc.","title":"Using genetic algorithm for advanced municipal waste collection in Smart City","type":"paper-conference"},"uris":["http://www.mendeley.com/documents/?uuid=48541054-123c-3e3e-b9de-40d39ae0b087","http://www.mendeley.com/documents/?uuid=a5ee13ea-aace-49d2-b3fc-79cb1c3d97e5"]}],"mendeley":{"formattedCitation":"(Fujdiak, Masek, Mlynek, Misurec, &amp; Olshannikova, 2016)","plainTextFormattedCitation":"(Fujdiak, Masek, Mlynek, Misurec, &amp; Olshannikova, 2016)","previouslyFormattedCitation":"(Fujdiak, Masek, Mlynek, Misurec, &amp; Olshannikova, 2016)"},"properties":{"noteIndex":0},"schema":"https://github.com/citation-style-language/schema/raw/master/csl-citation.json"}</w:instrText>
      </w:r>
      <w:r w:rsidR="007A66D4" w:rsidRPr="00361348">
        <w:rPr>
          <w:rFonts w:eastAsia="Times New Roman" w:cs="Times New Roman"/>
          <w:szCs w:val="24"/>
          <w:lang w:val="en-GB" w:eastAsia="es-ES"/>
        </w:rPr>
        <w:fldChar w:fldCharType="separate"/>
      </w:r>
      <w:r w:rsidR="007A66D4" w:rsidRPr="00F17CC4">
        <w:rPr>
          <w:rFonts w:eastAsia="Times New Roman" w:cs="Times New Roman"/>
          <w:noProof/>
          <w:szCs w:val="24"/>
          <w:lang w:val="en-GB" w:eastAsia="es-ES"/>
        </w:rPr>
        <w:t>Fujdiak</w:t>
      </w:r>
      <w:r w:rsidR="00872369">
        <w:rPr>
          <w:rFonts w:eastAsia="Times New Roman" w:cs="Times New Roman"/>
          <w:noProof/>
          <w:szCs w:val="24"/>
          <w:lang w:val="en-GB" w:eastAsia="es-ES"/>
        </w:rPr>
        <w:t xml:space="preserve"> et al</w:t>
      </w:r>
      <w:r w:rsidR="00E93901">
        <w:rPr>
          <w:rFonts w:eastAsia="Times New Roman" w:cs="Times New Roman"/>
          <w:noProof/>
          <w:szCs w:val="24"/>
          <w:lang w:val="en-GB" w:eastAsia="es-ES"/>
        </w:rPr>
        <w:t>.</w:t>
      </w:r>
      <w:r w:rsidR="00A9580A">
        <w:rPr>
          <w:rFonts w:eastAsia="Times New Roman" w:cs="Times New Roman"/>
          <w:noProof/>
          <w:szCs w:val="24"/>
          <w:lang w:val="en-GB" w:eastAsia="es-ES"/>
        </w:rPr>
        <w:t>,</w:t>
      </w:r>
      <w:r w:rsidR="007A66D4" w:rsidRPr="00F17CC4">
        <w:rPr>
          <w:rFonts w:eastAsia="Times New Roman" w:cs="Times New Roman"/>
          <w:noProof/>
          <w:szCs w:val="24"/>
          <w:lang w:val="en-GB" w:eastAsia="es-ES"/>
        </w:rPr>
        <w:t xml:space="preserve"> 2016)</w:t>
      </w:r>
      <w:r w:rsidR="007A66D4" w:rsidRPr="00361348">
        <w:rPr>
          <w:rFonts w:eastAsia="Times New Roman" w:cs="Times New Roman"/>
          <w:szCs w:val="24"/>
          <w:lang w:val="en-GB" w:eastAsia="es-ES"/>
        </w:rPr>
        <w:fldChar w:fldCharType="end"/>
      </w:r>
      <w:r w:rsidR="005646CB" w:rsidRPr="00872369">
        <w:rPr>
          <w:rFonts w:eastAsia="Times New Roman" w:cs="Times New Roman"/>
          <w:szCs w:val="24"/>
          <w:lang w:val="en-GB" w:eastAsia="es-ES"/>
        </w:rPr>
        <w:t>,</w:t>
      </w:r>
      <w:r w:rsidR="007A66D4" w:rsidRPr="00F17CC4">
        <w:rPr>
          <w:rFonts w:eastAsia="Times New Roman" w:cs="Times New Roman"/>
          <w:szCs w:val="24"/>
          <w:lang w:val="en-GB" w:eastAsia="es-ES"/>
        </w:rPr>
        <w:t xml:space="preserve"> or an hybrid of both </w:t>
      </w:r>
      <w:r w:rsidR="007A66D4" w:rsidRPr="003125B1">
        <w:rPr>
          <w:lang w:val="en-GB"/>
          <w:rPrChange w:id="99" w:author="Miguel" w:date="2021-05-27T12:14:00Z">
            <w:rPr>
              <w:rFonts w:eastAsia="Times New Roman" w:cs="Times New Roman"/>
              <w:szCs w:val="24"/>
              <w:lang w:val="en-GB" w:eastAsia="es-ES"/>
            </w:rPr>
          </w:rPrChange>
        </w:rPr>
        <w:fldChar w:fldCharType="begin" w:fldLock="1"/>
      </w:r>
      <w:r w:rsidR="007A66D4" w:rsidRPr="003125B1">
        <w:rPr>
          <w:lang w:val="en-GB"/>
          <w:rPrChange w:id="100" w:author="Miguel" w:date="2021-05-27T12:14:00Z">
            <w:rPr>
              <w:rFonts w:eastAsia="Times New Roman" w:cs="Times New Roman"/>
              <w:szCs w:val="24"/>
              <w:lang w:val="en-GB" w:eastAsia="es-ES"/>
            </w:rPr>
          </w:rPrChange>
        </w:rPr>
        <w:instrText>ADDIN CSL_CITATION {"citationItems":[{"id":"ITEM-1","itemData":{"DOI":"10.1109/IEA.2017.7939215","ISBN":"9781509067749","abstract":"The logistics distribution problem, which is typically represented as the capacitated vehicle routing problem (CVRP), is a very important issue in logistics. Thus, this paper considers the CVRP with fuzzy demand (CVRPFD). As an NP-hard problem, many researches in CVRP apply meta-heuristic method rather than exact method. A hybrid genetic algorithm (GA) and ant colony optimization (ACO) is proposed in this study. It combines advantages of GA, ACO and two local search methods, namely Prim's algorithm and 2-opt. Verification of the proposed method's performance is conducted on eight benchmark data sets in CVRP. The results show that the proposed GACO algorithm is competitive with other existing algorithms for solving CVRP. Furthermore, the proposed method is also applied to solve garbage collection system which is represented as CVRPFD. The results are also very promising.","author":[{"dropping-particle":"","family":"Kuo","given":"R. J.","non-dropping-particle":"","parse-names":false,"suffix":""},{"dropping-particle":"","family":"Zulvia","given":"Ferani E.","non-dropping-particle":"","parse-names":false,"suffix":""}],"container-title":"2017 4th International Conference on Industrial Engineering and Applications, ICIEA 2017","id":"ITEM-1","issued":{"date-parts":[["2017","6"]]},"page":"244-248","publisher":"Institute of Electrical and Electronics Engineers Inc.","title":"Hybrid genetic ant colony optimization algorithm for capacitated vehicle routing problem with fuzzy demand - A case study on garbage collection system","type":"paper-conference"},"uris":["http://www.mendeley.com/documents/?uuid=4730d277-105b-309f-b41b-d83ac1daf9c6","http://www.mendeley.com/documents/?uuid=e0867ea0-da94-4cec-b03d-40fc7101ed71"]}],"mendeley":{"formattedCitation":"(Kuo &amp; Zulvia, 2017)","plainTextFormattedCitation":"(Kuo &amp; Zulvia, 2017)","previouslyFormattedCitation":"(Kuo &amp; Zulvia, 2017)"},"properties":{"noteIndex":0},"schema":"https://github.com/citation-style-language/schema/raw/master/csl-citation.json"}</w:instrText>
      </w:r>
      <w:r w:rsidR="007A66D4" w:rsidRPr="003125B1">
        <w:rPr>
          <w:lang w:val="en-GB"/>
          <w:rPrChange w:id="101" w:author="Miguel" w:date="2021-05-27T12:14:00Z">
            <w:rPr>
              <w:rFonts w:eastAsia="Times New Roman" w:cs="Times New Roman"/>
              <w:szCs w:val="24"/>
              <w:lang w:val="en-GB" w:eastAsia="es-ES"/>
            </w:rPr>
          </w:rPrChange>
        </w:rPr>
        <w:fldChar w:fldCharType="separate"/>
      </w:r>
      <w:r w:rsidR="007A66D4" w:rsidRPr="003125B1">
        <w:rPr>
          <w:lang w:val="en-GB"/>
          <w:rPrChange w:id="102" w:author="Miguel" w:date="2021-05-27T12:14:00Z">
            <w:rPr>
              <w:rFonts w:eastAsia="Times New Roman" w:cs="Times New Roman"/>
              <w:noProof/>
              <w:szCs w:val="24"/>
              <w:lang w:val="en-GB" w:eastAsia="es-ES"/>
            </w:rPr>
          </w:rPrChange>
        </w:rPr>
        <w:t>(Kuo &amp; Zulvia, 2017)</w:t>
      </w:r>
      <w:r w:rsidR="007A66D4" w:rsidRPr="003125B1">
        <w:rPr>
          <w:lang w:val="en-GB"/>
          <w:rPrChange w:id="103" w:author="Miguel" w:date="2021-05-27T12:14:00Z">
            <w:rPr>
              <w:rFonts w:eastAsia="Times New Roman" w:cs="Times New Roman"/>
              <w:szCs w:val="24"/>
              <w:lang w:val="en-GB" w:eastAsia="es-ES"/>
            </w:rPr>
          </w:rPrChange>
        </w:rPr>
        <w:fldChar w:fldCharType="end"/>
      </w:r>
      <w:r w:rsidR="005646CB" w:rsidRPr="003125B1">
        <w:rPr>
          <w:lang w:val="en-GB"/>
          <w:rPrChange w:id="104" w:author="Miguel" w:date="2021-05-27T12:14:00Z">
            <w:rPr>
              <w:rFonts w:eastAsia="Times New Roman" w:cs="Times New Roman"/>
              <w:szCs w:val="24"/>
              <w:lang w:val="en-GB" w:eastAsia="es-ES"/>
            </w:rPr>
          </w:rPrChange>
        </w:rPr>
        <w:t>.</w:t>
      </w:r>
      <w:r w:rsidR="007A66D4" w:rsidRPr="003125B1">
        <w:rPr>
          <w:lang w:val="en-GB"/>
          <w:rPrChange w:id="105" w:author="Miguel" w:date="2021-05-27T12:14:00Z">
            <w:rPr>
              <w:rFonts w:eastAsia="Times New Roman" w:cs="Times New Roman"/>
              <w:szCs w:val="24"/>
              <w:lang w:val="en-GB" w:eastAsia="es-ES"/>
            </w:rPr>
          </w:rPrChange>
        </w:rPr>
        <w:t xml:space="preserve"> </w:t>
      </w:r>
      <w:r w:rsidR="005646CB" w:rsidRPr="003125B1">
        <w:rPr>
          <w:lang w:val="en-GB"/>
          <w:rPrChange w:id="106" w:author="Miguel" w:date="2021-05-27T12:14:00Z">
            <w:rPr>
              <w:rFonts w:eastAsia="Times New Roman" w:cs="Times New Roman"/>
              <w:szCs w:val="24"/>
              <w:lang w:val="en-GB" w:eastAsia="es-ES"/>
            </w:rPr>
          </w:rPrChange>
        </w:rPr>
        <w:t xml:space="preserve">These </w:t>
      </w:r>
      <w:del w:id="107" w:author="Miguel" w:date="2021-05-27T12:13:00Z">
        <w:r w:rsidR="007A66D4" w:rsidRPr="003125B1" w:rsidDel="003125B1">
          <w:rPr>
            <w:lang w:val="en-GB"/>
          </w:rPr>
          <w:delText xml:space="preserve">researches </w:delText>
        </w:r>
      </w:del>
      <w:ins w:id="108" w:author="Miguel" w:date="2021-05-27T12:13:00Z">
        <w:r w:rsidR="003125B1" w:rsidRPr="003125B1">
          <w:rPr>
            <w:lang w:val="en-GB"/>
            <w:rPrChange w:id="109" w:author="Miguel" w:date="2021-05-27T12:14:00Z">
              <w:rPr>
                <w:highlight w:val="magenta"/>
                <w:lang w:val="en-GB"/>
              </w:rPr>
            </w:rPrChange>
          </w:rPr>
          <w:t xml:space="preserve">studies </w:t>
        </w:r>
      </w:ins>
      <w:r w:rsidR="007A66D4" w:rsidRPr="003125B1">
        <w:rPr>
          <w:lang w:val="en-GB"/>
        </w:rPr>
        <w:t>show important results</w:t>
      </w:r>
      <w:ins w:id="110" w:author="Miguel" w:date="2021-05-27T12:13:00Z">
        <w:r w:rsidR="003125B1" w:rsidRPr="003125B1">
          <w:rPr>
            <w:lang w:val="en-GB"/>
            <w:rPrChange w:id="111" w:author="Miguel" w:date="2021-05-27T12:14:00Z">
              <w:rPr>
                <w:highlight w:val="magenta"/>
                <w:lang w:val="en-GB"/>
              </w:rPr>
            </w:rPrChange>
          </w:rPr>
          <w:t>,</w:t>
        </w:r>
      </w:ins>
      <w:del w:id="112" w:author="Miguel" w:date="2021-05-27T12:13:00Z">
        <w:r w:rsidR="005646CB" w:rsidRPr="003125B1" w:rsidDel="003125B1">
          <w:rPr>
            <w:lang w:val="en-GB"/>
          </w:rPr>
          <w:delText>.</w:delText>
        </w:r>
      </w:del>
      <w:r w:rsidR="007A66D4" w:rsidRPr="00361348">
        <w:rPr>
          <w:lang w:val="en-GB"/>
        </w:rPr>
        <w:t xml:space="preserve"> </w:t>
      </w:r>
      <w:ins w:id="113" w:author="Miguel" w:date="2021-05-27T12:13:00Z">
        <w:r w:rsidR="003125B1">
          <w:rPr>
            <w:lang w:val="en-GB"/>
          </w:rPr>
          <w:t>t</w:t>
        </w:r>
      </w:ins>
      <w:del w:id="114" w:author="Miguel" w:date="2021-05-27T12:13:00Z">
        <w:r w:rsidR="005646CB" w:rsidRPr="00361348" w:rsidDel="003125B1">
          <w:rPr>
            <w:lang w:val="en-GB"/>
          </w:rPr>
          <w:delText>T</w:delText>
        </w:r>
      </w:del>
      <w:r w:rsidR="005646CB" w:rsidRPr="00361348">
        <w:rPr>
          <w:lang w:val="en-GB"/>
        </w:rPr>
        <w:t xml:space="preserve">he </w:t>
      </w:r>
      <w:r w:rsidR="007A66D4" w:rsidRPr="00361348">
        <w:rPr>
          <w:lang w:val="en-GB"/>
        </w:rPr>
        <w:t xml:space="preserve">first </w:t>
      </w:r>
      <w:r w:rsidR="005646CB">
        <w:rPr>
          <w:lang w:val="en-GB"/>
        </w:rPr>
        <w:t xml:space="preserve">is </w:t>
      </w:r>
      <w:r w:rsidR="007A66D4" w:rsidRPr="00361348">
        <w:rPr>
          <w:lang w:val="en-GB"/>
        </w:rPr>
        <w:t xml:space="preserve">reducing distances and collection times, and </w:t>
      </w:r>
      <w:r w:rsidR="005646CB">
        <w:rPr>
          <w:lang w:val="en-GB"/>
        </w:rPr>
        <w:t xml:space="preserve">the </w:t>
      </w:r>
      <w:r w:rsidR="00A917A3">
        <w:rPr>
          <w:lang w:val="en-GB"/>
        </w:rPr>
        <w:t xml:space="preserve">second </w:t>
      </w:r>
      <w:r w:rsidR="005646CB">
        <w:rPr>
          <w:lang w:val="en-GB"/>
        </w:rPr>
        <w:t>is</w:t>
      </w:r>
      <w:r w:rsidR="007A66D4" w:rsidRPr="00361348">
        <w:rPr>
          <w:lang w:val="en-GB"/>
        </w:rPr>
        <w:t xml:space="preserve"> a fast solution convergence</w:t>
      </w:r>
      <w:r w:rsidR="005646CB">
        <w:rPr>
          <w:lang w:val="en-GB"/>
        </w:rPr>
        <w:t>,</w:t>
      </w:r>
      <w:r w:rsidR="007A66D4" w:rsidRPr="00361348">
        <w:rPr>
          <w:lang w:val="en-GB"/>
        </w:rPr>
        <w:t xml:space="preserve"> which is important considering VRP is a</w:t>
      </w:r>
      <w:ins w:id="115" w:author="Miguel" w:date="2021-05-27T12:14:00Z">
        <w:r w:rsidR="003125B1">
          <w:rPr>
            <w:lang w:val="en-GB"/>
          </w:rPr>
          <w:t>n</w:t>
        </w:r>
      </w:ins>
      <w:r w:rsidR="007A66D4" w:rsidRPr="00361348">
        <w:rPr>
          <w:lang w:val="en-GB"/>
        </w:rPr>
        <w:t xml:space="preserve"> NP-hard problem.</w:t>
      </w:r>
    </w:p>
    <w:p w:rsidR="004550CD" w:rsidRDefault="004550CD" w:rsidP="00290D19">
      <w:pPr>
        <w:pStyle w:val="Para"/>
        <w:rPr>
          <w:lang w:val="en-GB"/>
        </w:rPr>
      </w:pPr>
    </w:p>
    <w:p w:rsidR="004550CD" w:rsidRPr="00D030A1" w:rsidRDefault="004550CD" w:rsidP="00290D19">
      <w:pPr>
        <w:pStyle w:val="Para"/>
        <w:rPr>
          <w:lang w:val="en-GB" w:eastAsia="it-IT"/>
        </w:rPr>
      </w:pPr>
      <w:r>
        <w:rPr>
          <w:lang w:eastAsia="es-ES"/>
        </w:rPr>
        <w:t xml:space="preserve">Routing of vehicles </w:t>
      </w:r>
      <w:r w:rsidR="001260A6">
        <w:rPr>
          <w:lang w:eastAsia="es-ES"/>
        </w:rPr>
        <w:t xml:space="preserve">using </w:t>
      </w:r>
      <w:r>
        <w:rPr>
          <w:lang w:eastAsia="es-ES"/>
        </w:rPr>
        <w:t xml:space="preserve">Geographic information systems </w:t>
      </w:r>
      <w:r w:rsidR="001260A6">
        <w:rPr>
          <w:lang w:eastAsia="es-ES"/>
        </w:rPr>
        <w:t xml:space="preserve">GIS </w:t>
      </w:r>
      <w:r>
        <w:rPr>
          <w:lang w:eastAsia="es-ES"/>
        </w:rPr>
        <w:t xml:space="preserve">and network analytics </w:t>
      </w:r>
      <w:r w:rsidR="00A917A3">
        <w:rPr>
          <w:lang w:eastAsia="es-ES"/>
        </w:rPr>
        <w:t>ha</w:t>
      </w:r>
      <w:ins w:id="116" w:author="lfninov lfninov" w:date="2021-05-26T08:55:00Z">
        <w:r w:rsidR="008F08CC">
          <w:rPr>
            <w:lang w:eastAsia="es-ES"/>
          </w:rPr>
          <w:t>s</w:t>
        </w:r>
      </w:ins>
      <w:del w:id="117" w:author="lfninov lfninov" w:date="2021-05-26T08:55:00Z">
        <w:r w:rsidR="00A917A3" w:rsidDel="008F08CC">
          <w:rPr>
            <w:lang w:eastAsia="es-ES"/>
          </w:rPr>
          <w:delText>ve</w:delText>
        </w:r>
      </w:del>
      <w:r w:rsidR="00A917A3">
        <w:rPr>
          <w:lang w:eastAsia="es-ES"/>
        </w:rPr>
        <w:t xml:space="preserve"> also be</w:t>
      </w:r>
      <w:r w:rsidR="005646CB">
        <w:rPr>
          <w:lang w:eastAsia="es-ES"/>
        </w:rPr>
        <w:t>en</w:t>
      </w:r>
      <w:r>
        <w:rPr>
          <w:lang w:eastAsia="es-ES"/>
        </w:rPr>
        <w:t xml:space="preserve"> studied</w:t>
      </w:r>
      <w:r w:rsidR="00FF169E">
        <w:rPr>
          <w:lang w:eastAsia="es-ES"/>
        </w:rPr>
        <w:t>.</w:t>
      </w:r>
      <w:r>
        <w:rPr>
          <w:lang w:eastAsia="es-ES"/>
        </w:rPr>
        <w:t xml:space="preserve"> </w:t>
      </w:r>
      <w:r w:rsidR="00A9580A">
        <w:rPr>
          <w:lang w:eastAsia="es-ES"/>
        </w:rPr>
        <w:t>(</w:t>
      </w:r>
      <w:r>
        <w:rPr>
          <w:lang w:eastAsia="es-ES"/>
        </w:rPr>
        <w:fldChar w:fldCharType="begin" w:fldLock="1"/>
      </w:r>
      <w:r w:rsidR="0030440A">
        <w:rPr>
          <w:lang w:eastAsia="es-ES"/>
        </w:rPr>
        <w:instrText>ADDIN CSL_CITATION {"citationItems":[{"id":"ITEM-1","itemData":{"DOI":"10.1007/978-981-13-1501-5_5","ISBN":"9789811315008","ISSN":"21945357","abstract":"Solid waste management (SWM) is one of the major problems faced by many countries in the world. The functional element of solid waste collection process includes not only the gathering of waste from the source, but also the transportation of these waste to common collection sites. It has been estimated that about 60–80% money spent for only the collection, and transportation of solid waste to the total amount is spent on the SWM system. An effective municipal solid waste management system is composed of optimized routes, systematic collection, transport, and transfer of wastes. The geographical information system (GIS) can be effectively applied for cost minimization and maximization of waste collection and transportation efficiencies in any area. The route optimization depends on many factors, including the location of waste bins, collection details, types of vehicle, travel impedances, and integrity of road network. In this study, to design better travel routes in city for enhance efficiency by GIS to develop model for collection and transportation of waste using Esri’s ArcGIS 3.2, Network Analyst software. The ArcGIS is used to determine optimal zones and optimal routes for each zone. In addition, a simple optimal routing model is proposed to achieve the minimum transportation cost, distance, time, and number of vehicles. The developed model may be utilized by MSW management agencies for optimized waste collection and transportation activities.","author":[{"dropping-particle":"","family":"Chaudhary","given":"Shailendra","non-dropping-particle":"","parse-names":false,"suffix":""},{"dropping-particle":"","family":"Nidhi","given":"Chaitanya","non-dropping-particle":"","parse-names":false,"suffix":""},{"dropping-particle":"","family":"Rawal","given":"Nek Ram","non-dropping-particle":"","parse-names":false,"suffix":""}],"container-title":"Advances in Intelligent Systems and Computing","id":"ITEM-1","issued":{"date-parts":[["2019"]]},"page":"45-65","publisher":"Springer Verlag","title":"Gis-based model for optimal collection and transportation system for solid waste in allahabad city","type":"paper-conference","volume":"814"},"uris":["http://www.mendeley.com/documents/?uuid=2024979b-8407-3b5e-a92b-b765dce8e671","http://www.mendeley.com/documents/?uuid=304975b0-bf0d-467d-b38e-4b6aa7293f3b"]}],"mendeley":{"formattedCitation":"(Chaudhary, Nidhi, &amp; Rawal, 2019)","plainTextFormattedCitation":"(Chaudhary, Nidhi, &amp; Rawal, 2019)","previouslyFormattedCitation":"(Chaudhary, Nidhi, &amp; Rawal, 2019)"},"properties":{"noteIndex":0},"schema":"https://github.com/citation-style-language/schema/raw/master/csl-citation.json"}</w:instrText>
      </w:r>
      <w:r>
        <w:rPr>
          <w:lang w:eastAsia="es-ES"/>
        </w:rPr>
        <w:fldChar w:fldCharType="separate"/>
      </w:r>
      <w:r w:rsidRPr="00D72056">
        <w:rPr>
          <w:noProof/>
          <w:lang w:eastAsia="es-ES"/>
        </w:rPr>
        <w:t>Chaudhary</w:t>
      </w:r>
      <w:r w:rsidR="00A9580A">
        <w:rPr>
          <w:noProof/>
          <w:lang w:eastAsia="es-ES"/>
        </w:rPr>
        <w:t xml:space="preserve"> et al., </w:t>
      </w:r>
      <w:r w:rsidRPr="00D72056">
        <w:rPr>
          <w:noProof/>
          <w:lang w:eastAsia="es-ES"/>
        </w:rPr>
        <w:t>2019)</w:t>
      </w:r>
      <w:r>
        <w:rPr>
          <w:lang w:eastAsia="es-ES"/>
        </w:rPr>
        <w:fldChar w:fldCharType="end"/>
      </w:r>
      <w:r>
        <w:rPr>
          <w:lang w:eastAsia="es-ES"/>
        </w:rPr>
        <w:t xml:space="preserve"> </w:t>
      </w:r>
      <w:r>
        <w:rPr>
          <w:lang w:eastAsia="es-ES"/>
        </w:rPr>
        <w:lastRenderedPageBreak/>
        <w:t xml:space="preserve">and </w:t>
      </w:r>
      <w:r>
        <w:rPr>
          <w:lang w:eastAsia="es-ES"/>
        </w:rPr>
        <w:fldChar w:fldCharType="begin" w:fldLock="1"/>
      </w:r>
      <w:r w:rsidR="0030440A">
        <w:rPr>
          <w:lang w:eastAsia="es-ES"/>
        </w:rPr>
        <w:instrText>ADDIN CSL_CITATION {"citationItems":[{"id":"ITEM-1","itemData":{"DOI":"10.1109/ICOASE.2018.8548889","ISBN":"9781538666968","abstract":"Waste management is one of the fundamental services untaken by municipalities to retain cities clean and healthy. It represents a high priority and urgent issue for many communities around the world. Rapid progress in the economy and urbanization has had a significant impact on the increase in waste disposal volumes. In this study, Geographical information system GIS was suggested and implemented for optimizing the waste collection (WC) routes in Al Hillah city. The ArcGIS Network Analyst model was developed to improve the efficiency of WC in the Municipality of Hillah (MoH), through the redistribution of waste collection bins and improved trucks routing in terms of distance and time. Sixty routes are resulted and optimized to minimize the total distances of the current route. Simultaneously, it helps in reducing the time required for each route to complete the waste collection process. The final result shows about 30% of the aggregated route distances are minimized in addition to the resulted duration times. The optimal scenario suggested in this study is found to be more efficient in terms of assembly time and distance traveled by waste trucks.","author":[{"dropping-particle":"","family":"Jwad","given":"Zainab Adnan","non-dropping-particle":"","parse-names":false,"suffix":""},{"dropping-particle":"","family":"Hasson","given":"Saad Talib","non-dropping-particle":"","parse-names":false,"suffix":""}],"container-title":"ICOASE 2018 - International Conference on Advanced Science and Engineering","id":"ITEM-1","issued":{"date-parts":[["2018","11"]]},"page":"60-63","publisher":"Institute of Electrical and Electronics Engineers Inc.","title":"An Optimization Approach for Waste Collection Routes Based on GIS in Hillah-Iraq","type":"paper-conference"},"uris":["http://www.mendeley.com/documents/?uuid=8e239821-ea1b-34ae-bfb6-ecd370e4d397","http://www.mendeley.com/documents/?uuid=0e89c127-3b24-4441-bff2-dddb15bb40b7"]}],"mendeley":{"formattedCitation":"(Jwad &amp; Hasson, 2018)","plainTextFormattedCitation":"(Jwad &amp; Hasson, 2018)","previouslyFormattedCitation":"(Jwad &amp; Hasson, 2018)"},"properties":{"noteIndex":0},"schema":"https://github.com/citation-style-language/schema/raw/master/csl-citation.json"}</w:instrText>
      </w:r>
      <w:r>
        <w:rPr>
          <w:lang w:eastAsia="es-ES"/>
        </w:rPr>
        <w:fldChar w:fldCharType="separate"/>
      </w:r>
      <w:r w:rsidRPr="00D72056">
        <w:rPr>
          <w:noProof/>
          <w:lang w:eastAsia="es-ES"/>
        </w:rPr>
        <w:t>(Jwad &amp; Hasson, 2018)</w:t>
      </w:r>
      <w:r>
        <w:rPr>
          <w:lang w:eastAsia="es-ES"/>
        </w:rPr>
        <w:fldChar w:fldCharType="end"/>
      </w:r>
      <w:r>
        <w:rPr>
          <w:lang w:eastAsia="es-ES"/>
        </w:rPr>
        <w:t xml:space="preserve"> used the ArcGIS network analytics tools to define collection zones and streets paths</w:t>
      </w:r>
      <w:r w:rsidR="00FF169E">
        <w:rPr>
          <w:lang w:eastAsia="es-ES"/>
        </w:rPr>
        <w:t>. In their study</w:t>
      </w:r>
      <w:r w:rsidR="00A917A3">
        <w:rPr>
          <w:lang w:eastAsia="es-ES"/>
        </w:rPr>
        <w:t>,</w:t>
      </w:r>
      <w:r>
        <w:rPr>
          <w:lang w:eastAsia="es-ES"/>
        </w:rPr>
        <w:t xml:space="preserve"> fuel usage, distance, time and number of vehicles </w:t>
      </w:r>
      <w:r w:rsidR="00FF169E">
        <w:rPr>
          <w:lang w:eastAsia="es-ES"/>
        </w:rPr>
        <w:t xml:space="preserve">were </w:t>
      </w:r>
      <w:r w:rsidR="00A917A3">
        <w:rPr>
          <w:lang w:eastAsia="es-ES"/>
        </w:rPr>
        <w:t>quantified</w:t>
      </w:r>
      <w:r>
        <w:rPr>
          <w:lang w:eastAsia="es-ES"/>
        </w:rPr>
        <w:t xml:space="preserve"> </w:t>
      </w:r>
      <w:r w:rsidR="00391745">
        <w:rPr>
          <w:lang w:eastAsia="es-ES"/>
        </w:rPr>
        <w:t xml:space="preserve">as variables in an efficiency equation </w:t>
      </w:r>
      <w:r>
        <w:rPr>
          <w:lang w:eastAsia="es-ES"/>
        </w:rPr>
        <w:t xml:space="preserve">to evaluate </w:t>
      </w:r>
      <w:r w:rsidR="00FF169E">
        <w:rPr>
          <w:lang w:eastAsia="es-ES"/>
        </w:rPr>
        <w:t xml:space="preserve">the </w:t>
      </w:r>
      <w:r>
        <w:rPr>
          <w:lang w:eastAsia="es-ES"/>
        </w:rPr>
        <w:t>solution performance.</w:t>
      </w:r>
    </w:p>
    <w:p w:rsidR="00361348" w:rsidRDefault="00361348" w:rsidP="00290D19">
      <w:pPr>
        <w:pStyle w:val="Para"/>
        <w:rPr>
          <w:lang w:val="en-GB"/>
        </w:rPr>
      </w:pPr>
    </w:p>
    <w:p w:rsidR="00361348" w:rsidRDefault="00CD305D" w:rsidP="00290D19">
      <w:pPr>
        <w:pStyle w:val="Para"/>
        <w:rPr>
          <w:lang w:val="en-GB"/>
        </w:rPr>
      </w:pPr>
      <w:r>
        <w:rPr>
          <w:lang w:val="en-GB"/>
        </w:rPr>
        <w:t>The</w:t>
      </w:r>
      <w:r w:rsidR="00E907AA">
        <w:rPr>
          <w:lang w:val="en-GB"/>
        </w:rPr>
        <w:t>se</w:t>
      </w:r>
      <w:r>
        <w:rPr>
          <w:lang w:val="en-GB"/>
        </w:rPr>
        <w:t xml:space="preserve"> </w:t>
      </w:r>
      <w:del w:id="118" w:author="Miguel" w:date="2021-05-27T12:06:00Z">
        <w:r w:rsidRPr="008F08CC" w:rsidDel="00270642">
          <w:rPr>
            <w:highlight w:val="yellow"/>
            <w:lang w:val="en-GB"/>
            <w:rPrChange w:id="119" w:author="lfninov lfninov" w:date="2021-05-26T08:56:00Z">
              <w:rPr>
                <w:lang w:val="en-GB"/>
              </w:rPr>
            </w:rPrChange>
          </w:rPr>
          <w:delText>researches</w:delText>
        </w:r>
        <w:r w:rsidDel="00270642">
          <w:rPr>
            <w:lang w:val="en-GB"/>
          </w:rPr>
          <w:delText xml:space="preserve"> </w:delText>
        </w:r>
      </w:del>
      <w:ins w:id="120" w:author="Miguel" w:date="2021-05-27T12:06:00Z">
        <w:r w:rsidR="00270642">
          <w:rPr>
            <w:lang w:val="en-GB"/>
          </w:rPr>
          <w:t xml:space="preserve">works </w:t>
        </w:r>
      </w:ins>
      <w:r w:rsidR="0091444C">
        <w:rPr>
          <w:lang w:val="en-GB"/>
        </w:rPr>
        <w:t>offer solution</w:t>
      </w:r>
      <w:r w:rsidR="00E907AA">
        <w:rPr>
          <w:lang w:val="en-GB"/>
        </w:rPr>
        <w:t>s</w:t>
      </w:r>
      <w:r w:rsidR="0091444C">
        <w:rPr>
          <w:lang w:val="en-GB"/>
        </w:rPr>
        <w:t xml:space="preserve"> in terms of</w:t>
      </w:r>
      <w:r>
        <w:rPr>
          <w:lang w:val="en-GB"/>
        </w:rPr>
        <w:t xml:space="preserve"> </w:t>
      </w:r>
      <w:r w:rsidR="00EE5C29">
        <w:rPr>
          <w:lang w:val="en-GB"/>
        </w:rPr>
        <w:t>static</w:t>
      </w:r>
      <w:r>
        <w:rPr>
          <w:lang w:val="en-GB"/>
        </w:rPr>
        <w:t xml:space="preserve"> routes, which</w:t>
      </w:r>
      <w:r w:rsidR="00361348">
        <w:rPr>
          <w:lang w:val="en-GB"/>
        </w:rPr>
        <w:t xml:space="preserve"> </w:t>
      </w:r>
      <w:r>
        <w:rPr>
          <w:lang w:val="en-GB"/>
        </w:rPr>
        <w:t>underestimates</w:t>
      </w:r>
      <w:r w:rsidR="00361348">
        <w:rPr>
          <w:lang w:val="en-GB"/>
        </w:rPr>
        <w:t xml:space="preserve"> the fact that waste generation is a </w:t>
      </w:r>
      <w:r w:rsidR="00D030A1">
        <w:rPr>
          <w:lang w:val="en-GB"/>
        </w:rPr>
        <w:t>non-deterministic</w:t>
      </w:r>
      <w:r w:rsidR="00361348">
        <w:rPr>
          <w:lang w:val="en-GB"/>
        </w:rPr>
        <w:t xml:space="preserve"> phenomena</w:t>
      </w:r>
      <w:r w:rsidR="00FF169E">
        <w:rPr>
          <w:lang w:val="en-GB"/>
        </w:rPr>
        <w:t>.</w:t>
      </w:r>
      <w:r w:rsidR="00361348">
        <w:rPr>
          <w:lang w:val="en-GB"/>
        </w:rPr>
        <w:t xml:space="preserve"> </w:t>
      </w:r>
      <w:r w:rsidR="00FF169E">
        <w:rPr>
          <w:lang w:val="en-GB"/>
        </w:rPr>
        <w:t>Then,</w:t>
      </w:r>
      <w:r w:rsidR="00361348">
        <w:rPr>
          <w:lang w:val="en-GB"/>
        </w:rPr>
        <w:t xml:space="preserve"> using </w:t>
      </w:r>
      <w:r w:rsidR="00EE5C29">
        <w:rPr>
          <w:lang w:val="en-GB"/>
        </w:rPr>
        <w:t xml:space="preserve">static </w:t>
      </w:r>
      <w:r w:rsidR="00361348">
        <w:rPr>
          <w:lang w:val="en-GB"/>
        </w:rPr>
        <w:t>routes might reduce</w:t>
      </w:r>
      <w:r w:rsidR="00D030A1">
        <w:rPr>
          <w:lang w:val="en-GB"/>
        </w:rPr>
        <w:t xml:space="preserve"> distance</w:t>
      </w:r>
      <w:r w:rsidR="00E262A5">
        <w:rPr>
          <w:lang w:val="en-GB"/>
        </w:rPr>
        <w:t>,</w:t>
      </w:r>
      <w:r w:rsidR="00361348">
        <w:rPr>
          <w:lang w:val="en-GB"/>
        </w:rPr>
        <w:t xml:space="preserve"> time or</w:t>
      </w:r>
      <w:r w:rsidR="00D030A1">
        <w:rPr>
          <w:lang w:val="en-GB"/>
        </w:rPr>
        <w:t xml:space="preserve"> even</w:t>
      </w:r>
      <w:r w:rsidR="00361348">
        <w:rPr>
          <w:lang w:val="en-GB"/>
        </w:rPr>
        <w:t xml:space="preserve"> </w:t>
      </w:r>
      <w:r w:rsidR="00EE5C29">
        <w:rPr>
          <w:lang w:val="en-GB"/>
        </w:rPr>
        <w:t>the operation cost</w:t>
      </w:r>
      <w:r w:rsidR="00D030A1">
        <w:rPr>
          <w:lang w:val="en-GB"/>
        </w:rPr>
        <w:t>,</w:t>
      </w:r>
      <w:r w:rsidR="00361348">
        <w:rPr>
          <w:lang w:val="en-GB"/>
        </w:rPr>
        <w:t xml:space="preserve"> but they are no</w:t>
      </w:r>
      <w:r w:rsidR="00FF169E">
        <w:rPr>
          <w:lang w:val="en-GB"/>
        </w:rPr>
        <w:t>t</w:t>
      </w:r>
      <w:r w:rsidR="00361348">
        <w:rPr>
          <w:lang w:val="en-GB"/>
        </w:rPr>
        <w:t xml:space="preserve"> </w:t>
      </w:r>
      <w:r w:rsidR="00477308">
        <w:rPr>
          <w:lang w:val="en-GB"/>
        </w:rPr>
        <w:t>estimating</w:t>
      </w:r>
      <w:r w:rsidR="00E262A5">
        <w:rPr>
          <w:lang w:val="en-GB"/>
        </w:rPr>
        <w:t xml:space="preserve"> </w:t>
      </w:r>
      <w:r w:rsidR="00D75735">
        <w:rPr>
          <w:lang w:val="en-GB"/>
        </w:rPr>
        <w:t xml:space="preserve">the </w:t>
      </w:r>
      <w:r w:rsidR="00361348">
        <w:rPr>
          <w:lang w:val="en-GB"/>
        </w:rPr>
        <w:t>real</w:t>
      </w:r>
      <w:r w:rsidR="00E907AA">
        <w:rPr>
          <w:lang w:val="en-GB"/>
        </w:rPr>
        <w:t xml:space="preserve"> </w:t>
      </w:r>
      <w:r w:rsidR="00D75735">
        <w:rPr>
          <w:lang w:val="en-GB"/>
        </w:rPr>
        <w:t xml:space="preserve">necessities of the </w:t>
      </w:r>
      <w:r w:rsidR="00E907AA">
        <w:rPr>
          <w:lang w:val="en-GB"/>
        </w:rPr>
        <w:t>city</w:t>
      </w:r>
      <w:r w:rsidR="00D256A8">
        <w:rPr>
          <w:lang w:val="en-GB"/>
        </w:rPr>
        <w:t>.</w:t>
      </w:r>
      <w:r w:rsidR="00E262A5">
        <w:rPr>
          <w:lang w:val="en-GB"/>
        </w:rPr>
        <w:t xml:space="preserve"> </w:t>
      </w:r>
      <w:r w:rsidR="00D256A8">
        <w:rPr>
          <w:lang w:val="en-GB"/>
        </w:rPr>
        <w:t>O</w:t>
      </w:r>
      <w:r>
        <w:rPr>
          <w:lang w:val="en-GB"/>
        </w:rPr>
        <w:t>ne</w:t>
      </w:r>
      <w:r w:rsidR="00D256A8">
        <w:rPr>
          <w:lang w:val="en-GB"/>
        </w:rPr>
        <w:t xml:space="preserve"> </w:t>
      </w:r>
      <w:r>
        <w:rPr>
          <w:lang w:val="en-GB"/>
        </w:rPr>
        <w:t xml:space="preserve">of the difficulties to </w:t>
      </w:r>
      <w:r w:rsidR="00477308">
        <w:rPr>
          <w:lang w:val="en-GB"/>
        </w:rPr>
        <w:t>do that estimation</w:t>
      </w:r>
      <w:r>
        <w:rPr>
          <w:lang w:val="en-GB"/>
        </w:rPr>
        <w:t xml:space="preserve"> is</w:t>
      </w:r>
      <w:r w:rsidR="00477308">
        <w:rPr>
          <w:lang w:val="en-GB"/>
        </w:rPr>
        <w:t xml:space="preserve"> the</w:t>
      </w:r>
      <w:r>
        <w:rPr>
          <w:lang w:val="en-GB"/>
        </w:rPr>
        <w:t xml:space="preserve"> </w:t>
      </w:r>
      <w:r w:rsidR="00D256A8">
        <w:rPr>
          <w:lang w:val="en-GB"/>
        </w:rPr>
        <w:t>lack of</w:t>
      </w:r>
      <w:r w:rsidR="00D030A1">
        <w:rPr>
          <w:lang w:val="en-GB"/>
        </w:rPr>
        <w:t xml:space="preserve"> updated information</w:t>
      </w:r>
      <w:r w:rsidR="006D2880">
        <w:rPr>
          <w:lang w:val="en-GB"/>
        </w:rPr>
        <w:t xml:space="preserve"> in relation to solid waste generation</w:t>
      </w:r>
      <w:r w:rsidR="00706DBD">
        <w:rPr>
          <w:lang w:val="en-GB"/>
        </w:rPr>
        <w:t>.</w:t>
      </w:r>
      <w:r w:rsidR="00D030A1">
        <w:rPr>
          <w:lang w:val="en-GB"/>
        </w:rPr>
        <w:t xml:space="preserve"> </w:t>
      </w:r>
      <w:r w:rsidR="00706DBD">
        <w:rPr>
          <w:lang w:val="en-GB"/>
        </w:rPr>
        <w:t xml:space="preserve">This </w:t>
      </w:r>
      <w:r w:rsidR="000837DE">
        <w:rPr>
          <w:lang w:val="en-GB"/>
        </w:rPr>
        <w:t xml:space="preserve">problem was identified by </w:t>
      </w:r>
      <w:r w:rsidR="00A9580A">
        <w:rPr>
          <w:lang w:val="en-GB"/>
        </w:rPr>
        <w:t>(</w:t>
      </w:r>
      <w:r w:rsidR="000837DE">
        <w:rPr>
          <w:lang w:val="en-GB"/>
        </w:rPr>
        <w:fldChar w:fldCharType="begin" w:fldLock="1"/>
      </w:r>
      <w:r w:rsidR="00B5431F">
        <w:rPr>
          <w:lang w:val="en-GB"/>
        </w:rPr>
        <w:instrText>ADDIN CSL_CITATION {"citationItems":[{"id":"ITEM-1","itemData":{"DOI":"10.1007/978-3-319-23126-6_10","ISBN":"9783319231259","ISSN":"16113349","abstract":"Intelligent Transportation Systems (ITS) enable new services within Smart Cities. Efficient Waste Collection is considered a fundamental service for Smart Cities. Internet of Things (IoT) can be applied both in ITS and Smart cities forming an advanced platform for novel applications. Surveillance systems can be used as an assistive technology for high Quality of Service (QoS) in waste collection. Specifically, IoT components: (i) RFIDs, (ii) sensors, (iii) cameras, and (iv) actuators are incorporated into ITS and surveillance systems for efficient waste collection. In this paper we propose an advanced Decision Support System (DSS) for efficient waste collection in Smart Cities. The system incorporates a model for data sharing between truck drivers on real time in order to perform waste collection and dynamic route optimization. The system handles the case of ineffective waste collection in inaccessible areas within the Smart City. Surveillance cameras are incorporated for capturing the problematic areas and provide evidence to the authorities. The waste collection system aims to provide high quality of service to the citizens of a Smart City.","author":[{"dropping-particle":"","family":"Medvedev","given":"Alexey","non-dropping-particle":"","parse-names":false,"suffix":""},{"dropping-particle":"","family":"Fedchenkov","given":"Petr","non-dropping-particle":"","parse-names":false,"suffix":""},{"dropping-particle":"","family":"Zaslavsky","given":"Arkady","non-dropping-particle":"","parse-names":false,"suffix":""},{"dropping-particle":"","family":"Anagnostopoulos","given":"Theodoros","non-dropping-particle":"","parse-names":false,"suffix":""},{"dropping-particle":"","family":"Khoruzhnikov","given":"Sergey","non-dropping-particle":"","parse-names":false,"suffix":""}],"container-title":"Lecture Notes in Computer Science (including subseries Lecture Notes in Artificial Intelligence and Lecture Notes in Bioinformatics)","id":"ITEM-1","issued":{"date-parts":[["2015"]]},"page":"104-115","publisher":"Springer Verlag","title":"Waste management as an IoT-enabled service in smart cities","type":"paper-conference","volume":"9247"},"uris":["http://www.mendeley.com/documents/?uuid=56a2368d-fb23-32c9-a72f-e78f88814a1e"]}],"mendeley":{"formattedCitation":"(Medvedev, Fedchenkov, Zaslavsky, Anagnostopoulos, &amp; Khoruzhnikov, 2015)","plainTextFormattedCitation":"(Medvedev, Fedchenkov, Zaslavsky, Anagnostopoulos, &amp; Khoruzhnikov, 2015)","previouslyFormattedCitation":"(Medvedev, Fedchenkov, Zaslavsky, Anagnostopoulos, &amp; Khoruzhnikov, 2015)"},"properties":{"noteIndex":0},"schema":"https://github.com/citation-style-language/schema/raw/master/csl-citation.json"}</w:instrText>
      </w:r>
      <w:r w:rsidR="000837DE">
        <w:rPr>
          <w:lang w:val="en-GB"/>
        </w:rPr>
        <w:fldChar w:fldCharType="separate"/>
      </w:r>
      <w:r w:rsidR="000837DE" w:rsidRPr="000837DE">
        <w:rPr>
          <w:noProof/>
          <w:lang w:val="en-GB"/>
        </w:rPr>
        <w:t>Medvedev</w:t>
      </w:r>
      <w:r w:rsidR="00A9580A">
        <w:rPr>
          <w:noProof/>
          <w:lang w:val="en-GB"/>
        </w:rPr>
        <w:t xml:space="preserve"> et al., 2</w:t>
      </w:r>
      <w:r w:rsidR="000837DE" w:rsidRPr="000837DE">
        <w:rPr>
          <w:noProof/>
          <w:lang w:val="en-GB"/>
        </w:rPr>
        <w:t>015)</w:t>
      </w:r>
      <w:r w:rsidR="000837DE">
        <w:rPr>
          <w:lang w:val="en-GB"/>
        </w:rPr>
        <w:fldChar w:fldCharType="end"/>
      </w:r>
      <w:r w:rsidR="00706DBD">
        <w:rPr>
          <w:lang w:val="en-GB"/>
        </w:rPr>
        <w:t>, who</w:t>
      </w:r>
      <w:r w:rsidR="000837DE">
        <w:rPr>
          <w:lang w:val="en-GB"/>
        </w:rPr>
        <w:t xml:space="preserve"> highlighted the importance </w:t>
      </w:r>
      <w:r w:rsidR="00706DBD">
        <w:rPr>
          <w:lang w:val="en-GB"/>
        </w:rPr>
        <w:t xml:space="preserve">of </w:t>
      </w:r>
      <w:r w:rsidR="00477308">
        <w:rPr>
          <w:lang w:val="en-GB"/>
        </w:rPr>
        <w:t>provid</w:t>
      </w:r>
      <w:r w:rsidR="00706DBD">
        <w:rPr>
          <w:lang w:val="en-GB"/>
        </w:rPr>
        <w:t>ing</w:t>
      </w:r>
      <w:r w:rsidR="000837DE">
        <w:rPr>
          <w:lang w:val="en-GB"/>
        </w:rPr>
        <w:t xml:space="preserve"> </w:t>
      </w:r>
      <w:r w:rsidR="00477308">
        <w:rPr>
          <w:lang w:val="en-GB"/>
        </w:rPr>
        <w:t>elements</w:t>
      </w:r>
      <w:r w:rsidR="000837DE">
        <w:rPr>
          <w:lang w:val="en-GB"/>
        </w:rPr>
        <w:t xml:space="preserve"> of collection system</w:t>
      </w:r>
      <w:r w:rsidR="00E262A5">
        <w:rPr>
          <w:lang w:val="en-GB"/>
        </w:rPr>
        <w:t>s</w:t>
      </w:r>
      <w:r w:rsidR="000837DE">
        <w:rPr>
          <w:lang w:val="en-GB"/>
        </w:rPr>
        <w:t xml:space="preserve"> with certain degree of perception</w:t>
      </w:r>
      <w:r w:rsidR="00706DBD">
        <w:rPr>
          <w:lang w:val="en-GB"/>
        </w:rPr>
        <w:t>,</w:t>
      </w:r>
      <w:r w:rsidR="000837DE">
        <w:rPr>
          <w:lang w:val="en-GB"/>
        </w:rPr>
        <w:t xml:space="preserve"> using IoT </w:t>
      </w:r>
      <w:r w:rsidR="00477308">
        <w:rPr>
          <w:lang w:val="en-GB"/>
        </w:rPr>
        <w:t xml:space="preserve">components </w:t>
      </w:r>
      <w:r w:rsidR="000837DE">
        <w:rPr>
          <w:lang w:val="en-GB"/>
        </w:rPr>
        <w:t xml:space="preserve">like sensors, RFID or cameras to get </w:t>
      </w:r>
      <w:r w:rsidR="00E907AA">
        <w:rPr>
          <w:lang w:val="en-GB"/>
        </w:rPr>
        <w:t xml:space="preserve">real time </w:t>
      </w:r>
      <w:r w:rsidR="000837DE">
        <w:rPr>
          <w:lang w:val="en-GB"/>
        </w:rPr>
        <w:t>information</w:t>
      </w:r>
      <w:r w:rsidR="00706DBD">
        <w:rPr>
          <w:lang w:val="en-GB"/>
        </w:rPr>
        <w:t>. Th</w:t>
      </w:r>
      <w:r w:rsidR="00D051CB">
        <w:rPr>
          <w:lang w:val="en-GB"/>
        </w:rPr>
        <w:t>e u</w:t>
      </w:r>
      <w:r w:rsidR="00706DBD">
        <w:rPr>
          <w:lang w:val="en-GB"/>
        </w:rPr>
        <w:t>s</w:t>
      </w:r>
      <w:r w:rsidR="00D051CB">
        <w:rPr>
          <w:lang w:val="en-GB"/>
        </w:rPr>
        <w:t>e of IoT</w:t>
      </w:r>
      <w:r w:rsidR="00706DBD">
        <w:rPr>
          <w:lang w:val="en-GB"/>
        </w:rPr>
        <w:t xml:space="preserve"> can</w:t>
      </w:r>
      <w:r w:rsidR="000837DE">
        <w:rPr>
          <w:lang w:val="en-GB"/>
        </w:rPr>
        <w:t xml:space="preserve"> </w:t>
      </w:r>
      <w:r w:rsidR="00477308">
        <w:rPr>
          <w:lang w:val="en-GB"/>
        </w:rPr>
        <w:t>lead to an</w:t>
      </w:r>
      <w:r w:rsidR="000837DE">
        <w:rPr>
          <w:lang w:val="en-GB"/>
        </w:rPr>
        <w:t xml:space="preserve"> optimize</w:t>
      </w:r>
      <w:r w:rsidR="00477308">
        <w:rPr>
          <w:lang w:val="en-GB"/>
        </w:rPr>
        <w:t>d</w:t>
      </w:r>
      <w:r w:rsidR="000837DE">
        <w:rPr>
          <w:lang w:val="en-GB"/>
        </w:rPr>
        <w:t xml:space="preserve"> collection based on the inf</w:t>
      </w:r>
      <w:r w:rsidR="00E262A5">
        <w:rPr>
          <w:lang w:val="en-GB"/>
        </w:rPr>
        <w:t>ormation reported by components.</w:t>
      </w:r>
      <w:r w:rsidR="000837DE">
        <w:rPr>
          <w:lang w:val="en-GB"/>
        </w:rPr>
        <w:t xml:space="preserve"> </w:t>
      </w:r>
      <w:r w:rsidR="00E262A5">
        <w:rPr>
          <w:lang w:val="en-GB"/>
        </w:rPr>
        <w:t>T</w:t>
      </w:r>
      <w:r w:rsidR="000837DE">
        <w:rPr>
          <w:lang w:val="en-GB"/>
        </w:rPr>
        <w:t>his</w:t>
      </w:r>
      <w:r w:rsidR="00E262A5">
        <w:rPr>
          <w:lang w:val="en-GB"/>
        </w:rPr>
        <w:t xml:space="preserve"> </w:t>
      </w:r>
      <w:r w:rsidR="00DD3B93">
        <w:rPr>
          <w:lang w:val="en-GB"/>
        </w:rPr>
        <w:t xml:space="preserve">vision </w:t>
      </w:r>
      <w:r w:rsidR="000837DE">
        <w:rPr>
          <w:lang w:val="en-GB"/>
        </w:rPr>
        <w:t xml:space="preserve">completely </w:t>
      </w:r>
      <w:r w:rsidR="001D51F8">
        <w:rPr>
          <w:lang w:val="en-GB"/>
        </w:rPr>
        <w:t>change</w:t>
      </w:r>
      <w:r w:rsidR="00D051CB">
        <w:rPr>
          <w:lang w:val="en-GB"/>
        </w:rPr>
        <w:t>s</w:t>
      </w:r>
      <w:r w:rsidR="001D51F8">
        <w:rPr>
          <w:lang w:val="en-GB"/>
        </w:rPr>
        <w:t xml:space="preserve"> the way we underst</w:t>
      </w:r>
      <w:r w:rsidR="00DD3B93">
        <w:rPr>
          <w:lang w:val="en-GB"/>
        </w:rPr>
        <w:t>oo</w:t>
      </w:r>
      <w:r w:rsidR="001D51F8">
        <w:rPr>
          <w:lang w:val="en-GB"/>
        </w:rPr>
        <w:t xml:space="preserve">d </w:t>
      </w:r>
      <w:r w:rsidR="006D2880">
        <w:rPr>
          <w:lang w:val="en-GB"/>
        </w:rPr>
        <w:t>MSW</w:t>
      </w:r>
      <w:r w:rsidR="001D51F8">
        <w:rPr>
          <w:lang w:val="en-GB"/>
        </w:rPr>
        <w:t xml:space="preserve"> collection </w:t>
      </w:r>
      <w:r w:rsidR="009055C8">
        <w:rPr>
          <w:lang w:val="en-GB"/>
        </w:rPr>
        <w:t xml:space="preserve">and open </w:t>
      </w:r>
      <w:r w:rsidR="00DD3B93">
        <w:rPr>
          <w:lang w:val="en-GB"/>
        </w:rPr>
        <w:t>an</w:t>
      </w:r>
      <w:r w:rsidR="0031010B">
        <w:rPr>
          <w:lang w:val="en-GB"/>
        </w:rPr>
        <w:t xml:space="preserve"> IoT </w:t>
      </w:r>
      <w:r w:rsidR="009055C8">
        <w:rPr>
          <w:lang w:val="en-GB"/>
        </w:rPr>
        <w:t xml:space="preserve">perspective that has </w:t>
      </w:r>
      <w:r w:rsidR="00E262A5">
        <w:rPr>
          <w:lang w:val="en-GB"/>
        </w:rPr>
        <w:t>being</w:t>
      </w:r>
      <w:r w:rsidR="009055C8">
        <w:rPr>
          <w:lang w:val="en-GB"/>
        </w:rPr>
        <w:t xml:space="preserve"> widely </w:t>
      </w:r>
      <w:r w:rsidR="00E262A5">
        <w:rPr>
          <w:lang w:val="en-GB"/>
        </w:rPr>
        <w:t>accepted and researched</w:t>
      </w:r>
      <w:r w:rsidR="009C10B6">
        <w:rPr>
          <w:lang w:val="en-GB"/>
        </w:rPr>
        <w:t xml:space="preserve"> by </w:t>
      </w:r>
      <w:r w:rsidR="00D051CB">
        <w:rPr>
          <w:lang w:val="en-GB"/>
        </w:rPr>
        <w:t xml:space="preserve">the </w:t>
      </w:r>
      <w:r w:rsidR="009C10B6">
        <w:rPr>
          <w:lang w:val="en-GB"/>
        </w:rPr>
        <w:t xml:space="preserve">scientist community. </w:t>
      </w:r>
    </w:p>
    <w:p w:rsidR="00A940F1" w:rsidRDefault="00A940F1" w:rsidP="00290D19">
      <w:pPr>
        <w:pStyle w:val="Para"/>
        <w:rPr>
          <w:lang w:val="en-GB"/>
        </w:rPr>
      </w:pPr>
    </w:p>
    <w:p w:rsidR="00277B7F" w:rsidRDefault="00E907AA" w:rsidP="00290D19">
      <w:pPr>
        <w:pStyle w:val="Para"/>
        <w:rPr>
          <w:lang w:val="en-GB"/>
        </w:rPr>
      </w:pPr>
      <w:r>
        <w:rPr>
          <w:lang w:val="en-GB"/>
        </w:rPr>
        <w:t>In t</w:t>
      </w:r>
      <w:r w:rsidR="00B5431F">
        <w:rPr>
          <w:lang w:val="en-GB"/>
        </w:rPr>
        <w:t>his</w:t>
      </w:r>
      <w:r>
        <w:rPr>
          <w:lang w:val="en-GB"/>
        </w:rPr>
        <w:t xml:space="preserve"> </w:t>
      </w:r>
      <w:r w:rsidR="00DD3B93">
        <w:rPr>
          <w:lang w:val="en-GB"/>
        </w:rPr>
        <w:t>boom</w:t>
      </w:r>
      <w:r w:rsidR="00B5431F">
        <w:rPr>
          <w:lang w:val="en-GB"/>
        </w:rPr>
        <w:t xml:space="preserve"> of IoT solutions for waste generation sensing</w:t>
      </w:r>
      <w:r w:rsidR="00DD3B93">
        <w:rPr>
          <w:lang w:val="en-GB"/>
        </w:rPr>
        <w:t>,</w:t>
      </w:r>
      <w:r w:rsidR="006D2880">
        <w:rPr>
          <w:lang w:val="en-GB"/>
        </w:rPr>
        <w:t xml:space="preserve"> </w:t>
      </w:r>
      <w:r w:rsidR="00B5431F">
        <w:rPr>
          <w:lang w:val="en-GB"/>
        </w:rPr>
        <w:t>low cost ultrasonic sensors</w:t>
      </w:r>
      <w:r>
        <w:rPr>
          <w:lang w:val="en-GB"/>
        </w:rPr>
        <w:t xml:space="preserve"> HC-SR04</w:t>
      </w:r>
      <w:r w:rsidR="00B5431F">
        <w:rPr>
          <w:lang w:val="en-GB"/>
        </w:rPr>
        <w:t xml:space="preserve"> </w:t>
      </w:r>
      <w:r w:rsidR="00D051CB">
        <w:rPr>
          <w:lang w:val="en-GB"/>
        </w:rPr>
        <w:t xml:space="preserve">are </w:t>
      </w:r>
      <w:r w:rsidR="006D2880">
        <w:rPr>
          <w:lang w:val="en-GB"/>
        </w:rPr>
        <w:t>common</w:t>
      </w:r>
      <w:r w:rsidR="00DD3B93">
        <w:rPr>
          <w:lang w:val="en-GB"/>
        </w:rPr>
        <w:t xml:space="preserve">ly used to measure </w:t>
      </w:r>
      <w:r w:rsidR="00BB09C9">
        <w:rPr>
          <w:lang w:val="en-GB"/>
        </w:rPr>
        <w:t xml:space="preserve">the </w:t>
      </w:r>
      <w:r w:rsidR="00DD3B93">
        <w:rPr>
          <w:lang w:val="en-GB"/>
        </w:rPr>
        <w:t>filling level</w:t>
      </w:r>
      <w:r w:rsidR="00BB09C9">
        <w:rPr>
          <w:lang w:val="en-GB"/>
        </w:rPr>
        <w:t>.</w:t>
      </w:r>
      <w:r w:rsidR="006D2880">
        <w:rPr>
          <w:lang w:val="en-GB"/>
        </w:rPr>
        <w:t xml:space="preserve"> </w:t>
      </w:r>
      <w:r w:rsidR="00BB09C9">
        <w:rPr>
          <w:lang w:val="en-GB"/>
        </w:rPr>
        <w:t xml:space="preserve">The </w:t>
      </w:r>
      <w:r w:rsidR="00DD3B93">
        <w:rPr>
          <w:lang w:val="en-GB"/>
        </w:rPr>
        <w:t>main</w:t>
      </w:r>
      <w:r w:rsidR="00B5431F">
        <w:rPr>
          <w:lang w:val="en-GB"/>
        </w:rPr>
        <w:t xml:space="preserve"> difference is data transmission technology</w:t>
      </w:r>
      <w:r w:rsidR="00BB09C9">
        <w:rPr>
          <w:lang w:val="en-GB"/>
        </w:rPr>
        <w:t>,</w:t>
      </w:r>
      <w:r w:rsidR="00B5431F">
        <w:rPr>
          <w:lang w:val="en-GB"/>
        </w:rPr>
        <w:t xml:space="preserve"> </w:t>
      </w:r>
      <w:r w:rsidR="006D2880">
        <w:rPr>
          <w:lang w:val="en-GB"/>
        </w:rPr>
        <w:t xml:space="preserve">e.g. </w:t>
      </w:r>
      <w:r w:rsidR="00B5431F">
        <w:rPr>
          <w:lang w:val="en-GB"/>
        </w:rPr>
        <w:t xml:space="preserve">GPRS is used by </w:t>
      </w:r>
      <w:r w:rsidR="00A9580A">
        <w:rPr>
          <w:lang w:val="en-GB"/>
        </w:rPr>
        <w:t>(</w:t>
      </w:r>
      <w:r w:rsidR="00B5431F">
        <w:rPr>
          <w:lang w:val="en-GB"/>
        </w:rPr>
        <w:fldChar w:fldCharType="begin" w:fldLock="1"/>
      </w:r>
      <w:r w:rsidR="00277B7F">
        <w:rPr>
          <w:lang w:val="en-GB"/>
        </w:rPr>
        <w:instrText>ADDIN CSL_CITATION {"citationItems":[{"id":"ITEM-1","itemData":{"DOI":"10.14419/ijet.v7i2.29.14006","ISSN":"2227524X","abstract":"This paper presents IoT innovation project of a smart waste bin with real time monitoring system which integrates multiple technolo-gies such as solar system, sensors and wireless communication technologies. The aim of this project is to provide an efficient and cost-effective waste collection management system hence providing clean, healthy and green environment. This study proposed a new framework that enables remote monitoring of solid waste bin in real-time via Wi-Fi connection, to assist the waste management activity. The system framework is based on wireless sensor network [WSN] contains three segments: renewable energy source, WSN and control station. Within this framework there are four developed subsystems: solar power system, smart waste bin, short messag-ing service [SMS] notification system and real-time monitoring system that are interrelated to each other to perform as an efficient, cost-effective waste management system that yield to a green and healthy living environment.","author":[{"dropping-particle":"","family":"Yusof","given":"Norfadzlia Mohd","non-dropping-particle":"","parse-names":false,"suffix":""},{"dropping-particle":"","family":"Zulkifli","given":"Mohd Faizal","non-dropping-particle":"","parse-names":false,"suffix":""},{"dropping-particle":"","family":"Mohd Yusof","given":"Nor Yusma Amira","non-dropping-particle":"","parse-names":false,"suffix":""},{"dropping-particle":"","family":"Azman","given":"Azziana Afififie","non-dropping-particle":"","parse-names":false,"suffix":""}],"container-title":"International Journal of Engineering and Technology(UAE)","id":"ITEM-1","issue":"2.29 Special Issue  29","issued":{"date-parts":[["2018"]]},"page":"725-729","publisher":"Science Publishing Corporation Inc","title":"Smart waste bin with real-time monitoring system","type":"article-journal","volume":"7"},"uris":["http://www.mendeley.com/documents/?uuid=ba0ff8e9-4cee-33d0-831d-61ca04327a52"]}],"mendeley":{"formattedCitation":"(Yusof, Zulkifli, Mohd Yusof, &amp; Azman, 2018)","plainTextFormattedCitation":"(Yusof, Zulkifli, Mohd Yusof, &amp; Azman, 2018)","previouslyFormattedCitation":"(Yusof, Zulkifli, Mohd Yusof, &amp; Azman, 2018)"},"properties":{"noteIndex":0},"schema":"https://github.com/citation-style-language/schema/raw/master/csl-citation.json"}</w:instrText>
      </w:r>
      <w:r w:rsidR="00B5431F">
        <w:rPr>
          <w:lang w:val="en-GB"/>
        </w:rPr>
        <w:fldChar w:fldCharType="separate"/>
      </w:r>
      <w:r w:rsidR="00B5431F" w:rsidRPr="00B5431F">
        <w:rPr>
          <w:noProof/>
          <w:lang w:val="en-GB"/>
        </w:rPr>
        <w:t>Yusof</w:t>
      </w:r>
      <w:r w:rsidR="00A9580A">
        <w:rPr>
          <w:noProof/>
          <w:lang w:val="en-GB"/>
        </w:rPr>
        <w:t xml:space="preserve"> et al., </w:t>
      </w:r>
      <w:r w:rsidR="00B5431F" w:rsidRPr="00B5431F">
        <w:rPr>
          <w:noProof/>
          <w:lang w:val="en-GB"/>
        </w:rPr>
        <w:t>2018)</w:t>
      </w:r>
      <w:r w:rsidR="00B5431F">
        <w:rPr>
          <w:lang w:val="en-GB"/>
        </w:rPr>
        <w:fldChar w:fldCharType="end"/>
      </w:r>
      <w:r w:rsidR="00B5431F">
        <w:rPr>
          <w:lang w:val="en-GB"/>
        </w:rPr>
        <w:t xml:space="preserve"> to communicate </w:t>
      </w:r>
      <w:r w:rsidR="00C927BE">
        <w:rPr>
          <w:lang w:val="en-GB"/>
        </w:rPr>
        <w:t xml:space="preserve">dumpster </w:t>
      </w:r>
      <w:r w:rsidR="00B5431F">
        <w:rPr>
          <w:lang w:val="en-GB"/>
        </w:rPr>
        <w:t>levels as notifications direct to mobile terminals</w:t>
      </w:r>
      <w:r w:rsidR="00BB09C9">
        <w:rPr>
          <w:lang w:val="en-GB"/>
        </w:rPr>
        <w:t>.</w:t>
      </w:r>
      <w:r w:rsidR="00B5431F">
        <w:rPr>
          <w:lang w:val="en-GB"/>
        </w:rPr>
        <w:t xml:space="preserve"> </w:t>
      </w:r>
      <w:r w:rsidR="00BB09C9">
        <w:rPr>
          <w:lang w:val="en-GB"/>
        </w:rPr>
        <w:t xml:space="preserve">With </w:t>
      </w:r>
      <w:r w:rsidR="00435FCD">
        <w:rPr>
          <w:lang w:val="en-GB"/>
        </w:rPr>
        <w:t xml:space="preserve">this </w:t>
      </w:r>
      <w:r>
        <w:rPr>
          <w:lang w:val="en-GB"/>
        </w:rPr>
        <w:t xml:space="preserve">approach </w:t>
      </w:r>
      <w:r w:rsidR="00B5431F">
        <w:rPr>
          <w:lang w:val="en-GB"/>
        </w:rPr>
        <w:t xml:space="preserve">little </w:t>
      </w:r>
      <w:r w:rsidR="00435FCD">
        <w:rPr>
          <w:lang w:val="en-GB"/>
        </w:rPr>
        <w:t xml:space="preserve">data </w:t>
      </w:r>
      <w:r w:rsidR="00B5431F">
        <w:rPr>
          <w:lang w:val="en-GB"/>
        </w:rPr>
        <w:t>processing</w:t>
      </w:r>
      <w:r w:rsidR="00435FCD">
        <w:rPr>
          <w:lang w:val="en-GB"/>
        </w:rPr>
        <w:t xml:space="preserve"> </w:t>
      </w:r>
      <w:r>
        <w:rPr>
          <w:lang w:val="en-GB"/>
        </w:rPr>
        <w:t xml:space="preserve">is done </w:t>
      </w:r>
      <w:r w:rsidR="00435FCD">
        <w:rPr>
          <w:lang w:val="en-GB"/>
        </w:rPr>
        <w:t xml:space="preserve">to </w:t>
      </w:r>
      <w:r>
        <w:rPr>
          <w:lang w:val="en-GB"/>
        </w:rPr>
        <w:t>allow</w:t>
      </w:r>
      <w:r w:rsidR="00435FCD">
        <w:rPr>
          <w:lang w:val="en-GB"/>
        </w:rPr>
        <w:t xml:space="preserve"> significant decisions.</w:t>
      </w:r>
    </w:p>
    <w:p w:rsidR="00E907AA" w:rsidRDefault="00E907AA" w:rsidP="00290D19">
      <w:pPr>
        <w:pStyle w:val="Para"/>
        <w:rPr>
          <w:lang w:val="en-GB"/>
        </w:rPr>
      </w:pPr>
    </w:p>
    <w:p w:rsidR="00277B7F" w:rsidRDefault="00B201A4" w:rsidP="00290D19">
      <w:pPr>
        <w:pStyle w:val="Para"/>
        <w:rPr>
          <w:lang w:val="en-GB"/>
        </w:rPr>
      </w:pPr>
      <w:r>
        <w:rPr>
          <w:lang w:val="en-GB"/>
        </w:rPr>
        <w:t xml:space="preserve">A more </w:t>
      </w:r>
      <w:r w:rsidR="00E907AA">
        <w:rPr>
          <w:lang w:val="en-GB"/>
        </w:rPr>
        <w:t xml:space="preserve">complex and complete </w:t>
      </w:r>
      <w:r w:rsidR="00277B7F">
        <w:rPr>
          <w:lang w:val="en-GB"/>
        </w:rPr>
        <w:t xml:space="preserve">sensing </w:t>
      </w:r>
      <w:r w:rsidR="00435FCD">
        <w:rPr>
          <w:lang w:val="en-GB"/>
        </w:rPr>
        <w:t>system</w:t>
      </w:r>
      <w:r w:rsidR="00277B7F">
        <w:rPr>
          <w:lang w:val="en-GB"/>
        </w:rPr>
        <w:t xml:space="preserve"> </w:t>
      </w:r>
      <w:r w:rsidR="00E907AA">
        <w:rPr>
          <w:lang w:val="en-GB"/>
        </w:rPr>
        <w:t>w</w:t>
      </w:r>
      <w:r w:rsidR="000206D1">
        <w:rPr>
          <w:lang w:val="en-GB"/>
        </w:rPr>
        <w:t>as</w:t>
      </w:r>
      <w:r w:rsidR="00277B7F">
        <w:rPr>
          <w:lang w:val="en-GB"/>
        </w:rPr>
        <w:t xml:space="preserve"> proposed </w:t>
      </w:r>
      <w:ins w:id="121" w:author="lfninov lfninov" w:date="2021-05-26T08:57:00Z">
        <w:r w:rsidR="008F08CC">
          <w:rPr>
            <w:lang w:val="en-GB"/>
          </w:rPr>
          <w:t>in</w:t>
        </w:r>
      </w:ins>
      <w:del w:id="122" w:author="lfninov lfninov" w:date="2021-05-26T08:57:00Z">
        <w:r w:rsidR="00277B7F" w:rsidDel="008F08CC">
          <w:rPr>
            <w:lang w:val="en-GB"/>
          </w:rPr>
          <w:delText>by</w:delText>
        </w:r>
      </w:del>
      <w:r w:rsidR="00277B7F">
        <w:rPr>
          <w:lang w:val="en-GB"/>
        </w:rPr>
        <w:t xml:space="preserve"> </w:t>
      </w:r>
      <w:r w:rsidR="00277B7F">
        <w:rPr>
          <w:lang w:val="en-GB"/>
        </w:rPr>
        <w:fldChar w:fldCharType="begin" w:fldLock="1"/>
      </w:r>
      <w:r w:rsidR="008C48AA">
        <w:rPr>
          <w:lang w:val="en-GB"/>
        </w:rPr>
        <w:instrText>ADDIN CSL_CITATION {"citationItems":[{"id":"ITEM-1","itemData":{"DOI":"10.3390/s20082380","ISSN":"1424-8220","abstract":"&lt;p&gt;Global industry is undergoing major transformations with the genesis of a new paradigm known as the Internet of Things (IoT) with its underlying technologies. Many company leaders are investing more effort and money in transforming their services to capitalize on the benefits provided by the IoT. Thereby, the decision makers in public waste management do not want to be outdone, and it is challenging to provide an efficient and real-time waste management system. This paper proposes a solution (hardware, software, and communications) that aims to optimize waste management and include a citizen in the process. The system follows an IoT-based approach where the discarded waste from the smart bin is continuously monitored by sensors that inform the filling level of each compartment, in real-time. These data are stored and processed in an IoT middleware providing information for collection with optimized routes and generating important statistical data for monitoring the waste collection accurately in terms of resource management and the provided services for the community. Citizens can easily access information about the public waste bins through the Web or a mobile application. The creation of the real prototype of the smart container, the development of the waste management application and a real-scale experiment use case for evaluation, demonstration, and validation show that the proposed system can efficiently change the way people deal with their garbage and optimize economic and material resources.&lt;/p&gt;","author":[{"dropping-particle":"","family":"Pardini","given":"Kellow","non-dropping-particle":"","parse-names":false,"suffix":""},{"dropping-particle":"","family":"Rodrigues","given":"Joel J.P.C.","non-dropping-particle":"","parse-names":false,"suffix":""},{"dropping-particle":"","family":"Diallo","given":"Ousmane","non-dropping-particle":"","parse-names":false,"suffix":""},{"dropping-particle":"","family":"Das","given":"Ashok Kumar","non-dropping-particle":"","parse-names":false,"suffix":""},{"dropping-particle":"","family":"Albuquerque","given":"Victor Hugo C.","non-dropping-particle":"de","parse-names":false,"suffix":""},{"dropping-particle":"","family":"Kozlov","given":"Sergei A.","non-dropping-particle":"","parse-names":false,"suffix":""}],"container-title":"Sensors","id":"ITEM-1","issue":"8","issued":{"date-parts":[["2020","4","22"]]},"page":"2380","publisher":"MDPI AG","title":"A Smart Waste Management Solution Geared towards Citizens","type":"article-journal","volume":"20"},"uris":["http://www.mendeley.com/documents/?uuid=0be5a469-38ad-3fbb-9fc1-1e29c979ddd6"]}],"mendeley":{"formattedCitation":"(Pardini et al., 2020)","plainTextFormattedCitation":"(Pardini et al., 2020)","previouslyFormattedCitation":"(Pardini et al., 2020)"},"properties":{"noteIndex":0},"schema":"https://github.com/citation-style-language/schema/raw/master/csl-citation.json"}</w:instrText>
      </w:r>
      <w:r w:rsidR="00277B7F">
        <w:rPr>
          <w:lang w:val="en-GB"/>
        </w:rPr>
        <w:fldChar w:fldCharType="separate"/>
      </w:r>
      <w:r w:rsidR="00277B7F" w:rsidRPr="00277B7F">
        <w:rPr>
          <w:noProof/>
          <w:lang w:val="en-GB"/>
        </w:rPr>
        <w:t>(Pardini et al., 2020)</w:t>
      </w:r>
      <w:r w:rsidR="00277B7F">
        <w:rPr>
          <w:lang w:val="en-GB"/>
        </w:rPr>
        <w:fldChar w:fldCharType="end"/>
      </w:r>
      <w:r w:rsidR="00BB09C9">
        <w:rPr>
          <w:lang w:val="en-GB"/>
        </w:rPr>
        <w:t>,</w:t>
      </w:r>
      <w:r w:rsidR="00277B7F">
        <w:rPr>
          <w:lang w:val="en-GB"/>
        </w:rPr>
        <w:t xml:space="preserve"> </w:t>
      </w:r>
      <w:r w:rsidR="00E907AA">
        <w:rPr>
          <w:lang w:val="en-GB"/>
        </w:rPr>
        <w:t xml:space="preserve">in which </w:t>
      </w:r>
      <w:r w:rsidR="00435FCD" w:rsidRPr="003125B1">
        <w:rPr>
          <w:lang w:val="en-GB"/>
        </w:rPr>
        <w:t xml:space="preserve">the </w:t>
      </w:r>
      <w:ins w:id="123" w:author="Miguel" w:date="2021-05-27T12:16:00Z">
        <w:r w:rsidR="003125B1" w:rsidRPr="003125B1">
          <w:rPr>
            <w:lang w:val="en-GB"/>
            <w:rPrChange w:id="124" w:author="Miguel" w:date="2021-05-27T12:16:00Z">
              <w:rPr>
                <w:highlight w:val="yellow"/>
                <w:lang w:val="en-GB" w:eastAsia="it-IT"/>
              </w:rPr>
            </w:rPrChange>
          </w:rPr>
          <w:t>measurement</w:t>
        </w:r>
        <w:r w:rsidR="003125B1">
          <w:rPr>
            <w:lang w:val="en-GB"/>
          </w:rPr>
          <w:t xml:space="preserve"> </w:t>
        </w:r>
      </w:ins>
      <w:del w:id="125" w:author="Miguel" w:date="2021-05-27T12:16:00Z">
        <w:r w:rsidR="00435FCD" w:rsidRPr="003125B1" w:rsidDel="003125B1">
          <w:rPr>
            <w:lang w:val="en-GB"/>
          </w:rPr>
          <w:delText>measur</w:delText>
        </w:r>
      </w:del>
      <w:ins w:id="126" w:author="lfninov lfninov" w:date="2021-05-26T10:02:00Z">
        <w:del w:id="127" w:author="Miguel" w:date="2021-05-27T12:16:00Z">
          <w:r w:rsidR="00962F4F" w:rsidRPr="003125B1" w:rsidDel="003125B1">
            <w:rPr>
              <w:lang w:val="en-GB"/>
              <w:rPrChange w:id="128" w:author="Miguel" w:date="2021-05-27T12:16:00Z">
                <w:rPr>
                  <w:highlight w:val="yellow"/>
                  <w:lang w:val="en-GB"/>
                </w:rPr>
              </w:rPrChange>
            </w:rPr>
            <w:delText>ing</w:delText>
          </w:r>
        </w:del>
      </w:ins>
      <w:del w:id="129" w:author="Miguel" w:date="2021-05-27T12:16:00Z">
        <w:r w:rsidR="00435FCD" w:rsidRPr="003125B1" w:rsidDel="003125B1">
          <w:rPr>
            <w:lang w:val="en-GB"/>
          </w:rPr>
          <w:delText xml:space="preserve">ed </w:delText>
        </w:r>
      </w:del>
      <w:r w:rsidR="00435FCD" w:rsidRPr="003125B1">
        <w:rPr>
          <w:lang w:val="en-GB"/>
        </w:rPr>
        <w:t>device</w:t>
      </w:r>
      <w:r w:rsidR="00435FCD">
        <w:rPr>
          <w:lang w:val="en-GB"/>
        </w:rPr>
        <w:t xml:space="preserve"> integrates a</w:t>
      </w:r>
      <w:r w:rsidR="00277B7F">
        <w:rPr>
          <w:lang w:val="en-GB"/>
        </w:rPr>
        <w:t xml:space="preserve"> load sensor HX711</w:t>
      </w:r>
      <w:r w:rsidR="00E907AA">
        <w:rPr>
          <w:lang w:val="en-GB"/>
        </w:rPr>
        <w:t>,</w:t>
      </w:r>
      <w:r w:rsidR="00277B7F">
        <w:rPr>
          <w:lang w:val="en-GB"/>
        </w:rPr>
        <w:t xml:space="preserve"> temper</w:t>
      </w:r>
      <w:r w:rsidR="00E907AA">
        <w:rPr>
          <w:lang w:val="en-GB"/>
        </w:rPr>
        <w:t>ature and humidity sensor DHT11,</w:t>
      </w:r>
      <w:r w:rsidR="00277B7F">
        <w:rPr>
          <w:lang w:val="en-GB"/>
        </w:rPr>
        <w:t xml:space="preserve"> </w:t>
      </w:r>
      <w:r>
        <w:rPr>
          <w:lang w:val="en-GB"/>
        </w:rPr>
        <w:t xml:space="preserve">and </w:t>
      </w:r>
      <w:r w:rsidR="00277B7F">
        <w:rPr>
          <w:lang w:val="en-GB"/>
        </w:rPr>
        <w:t>GPS module NEO6M</w:t>
      </w:r>
      <w:r>
        <w:rPr>
          <w:lang w:val="en-GB"/>
        </w:rPr>
        <w:t>.</w:t>
      </w:r>
      <w:r w:rsidR="006D2880">
        <w:rPr>
          <w:lang w:val="en-GB"/>
        </w:rPr>
        <w:t xml:space="preserve"> </w:t>
      </w:r>
      <w:r>
        <w:rPr>
          <w:lang w:val="en-GB"/>
        </w:rPr>
        <w:t xml:space="preserve">Apart </w:t>
      </w:r>
      <w:r w:rsidR="006D2880">
        <w:rPr>
          <w:lang w:val="en-GB"/>
        </w:rPr>
        <w:t xml:space="preserve">from </w:t>
      </w:r>
      <w:r w:rsidR="00C927BE">
        <w:rPr>
          <w:lang w:val="en-GB"/>
        </w:rPr>
        <w:t xml:space="preserve">the </w:t>
      </w:r>
      <w:r w:rsidR="006D2880">
        <w:rPr>
          <w:lang w:val="en-GB"/>
        </w:rPr>
        <w:t>ultrasonic sensor</w:t>
      </w:r>
      <w:r w:rsidR="00E907AA">
        <w:rPr>
          <w:lang w:val="en-GB"/>
        </w:rPr>
        <w:t>,</w:t>
      </w:r>
      <w:r w:rsidR="00277B7F">
        <w:rPr>
          <w:lang w:val="en-GB"/>
        </w:rPr>
        <w:t xml:space="preserve"> </w:t>
      </w:r>
      <w:r w:rsidR="00E907AA">
        <w:rPr>
          <w:lang w:val="en-GB"/>
        </w:rPr>
        <w:t>the circuit</w:t>
      </w:r>
      <w:r w:rsidR="006D2880">
        <w:rPr>
          <w:lang w:val="en-GB"/>
        </w:rPr>
        <w:t xml:space="preserve"> was </w:t>
      </w:r>
      <w:r w:rsidR="00277B7F">
        <w:rPr>
          <w:lang w:val="en-GB"/>
        </w:rPr>
        <w:t xml:space="preserve">assembled on an </w:t>
      </w:r>
      <w:r>
        <w:rPr>
          <w:lang w:val="en-GB"/>
        </w:rPr>
        <w:t xml:space="preserve">Arduino </w:t>
      </w:r>
      <w:r w:rsidR="00277B7F">
        <w:rPr>
          <w:lang w:val="en-GB"/>
        </w:rPr>
        <w:t>board</w:t>
      </w:r>
      <w:r>
        <w:rPr>
          <w:lang w:val="en-GB"/>
        </w:rPr>
        <w:t>.</w:t>
      </w:r>
      <w:r w:rsidR="00277B7F">
        <w:rPr>
          <w:lang w:val="en-GB"/>
        </w:rPr>
        <w:t xml:space="preserve"> </w:t>
      </w:r>
      <w:r>
        <w:rPr>
          <w:lang w:val="en-GB"/>
        </w:rPr>
        <w:t xml:space="preserve">Data </w:t>
      </w:r>
      <w:r w:rsidR="00277B7F">
        <w:rPr>
          <w:lang w:val="en-GB"/>
        </w:rPr>
        <w:t xml:space="preserve">is transmitted using </w:t>
      </w:r>
      <w:r>
        <w:rPr>
          <w:lang w:val="en-GB"/>
        </w:rPr>
        <w:t xml:space="preserve">a </w:t>
      </w:r>
      <w:r w:rsidR="00277B7F">
        <w:rPr>
          <w:lang w:val="en-GB"/>
        </w:rPr>
        <w:t>GPSR module SIM900 which operates in 2G cellular technology</w:t>
      </w:r>
      <w:r>
        <w:rPr>
          <w:lang w:val="en-GB"/>
        </w:rPr>
        <w:t>. The</w:t>
      </w:r>
      <w:r w:rsidR="00277B7F">
        <w:rPr>
          <w:lang w:val="en-GB"/>
        </w:rPr>
        <w:t xml:space="preserve"> </w:t>
      </w:r>
      <w:r w:rsidR="006267B1">
        <w:rPr>
          <w:lang w:val="en-GB"/>
        </w:rPr>
        <w:t xml:space="preserve">processed information is </w:t>
      </w:r>
      <w:r w:rsidR="00D97ED2">
        <w:rPr>
          <w:lang w:val="en-GB"/>
        </w:rPr>
        <w:t xml:space="preserve">delivered </w:t>
      </w:r>
      <w:r w:rsidR="006267B1">
        <w:rPr>
          <w:lang w:val="en-GB"/>
        </w:rPr>
        <w:t>to citizens thro</w:t>
      </w:r>
      <w:r w:rsidR="006D2880">
        <w:rPr>
          <w:lang w:val="en-GB"/>
        </w:rPr>
        <w:t>ugh</w:t>
      </w:r>
      <w:r w:rsidR="006267B1">
        <w:rPr>
          <w:lang w:val="en-GB"/>
        </w:rPr>
        <w:t xml:space="preserve"> a mobile </w:t>
      </w:r>
      <w:r w:rsidR="00435FCD">
        <w:rPr>
          <w:lang w:val="en-GB"/>
        </w:rPr>
        <w:t xml:space="preserve">application, </w:t>
      </w:r>
      <w:r>
        <w:rPr>
          <w:lang w:val="en-GB"/>
        </w:rPr>
        <w:t xml:space="preserve">thus </w:t>
      </w:r>
      <w:r w:rsidR="006D2880">
        <w:rPr>
          <w:lang w:val="en-GB"/>
        </w:rPr>
        <w:t>calling for</w:t>
      </w:r>
      <w:r w:rsidR="00435FCD">
        <w:rPr>
          <w:lang w:val="en-GB"/>
        </w:rPr>
        <w:t xml:space="preserve"> community interaction to receive feedback that can be applied to enhance </w:t>
      </w:r>
      <w:ins w:id="130" w:author="lfninov lfninov" w:date="2021-05-26T10:13:00Z">
        <w:r w:rsidR="00F4231C" w:rsidRPr="009F540B">
          <w:rPr>
            <w:lang w:val="en-GB"/>
          </w:rPr>
          <w:t>waste</w:t>
        </w:r>
        <w:r w:rsidR="00F4231C">
          <w:rPr>
            <w:lang w:val="en-GB"/>
          </w:rPr>
          <w:t xml:space="preserve"> </w:t>
        </w:r>
      </w:ins>
      <w:r w:rsidR="00435FCD">
        <w:rPr>
          <w:lang w:val="en-GB"/>
        </w:rPr>
        <w:t xml:space="preserve">collection </w:t>
      </w:r>
      <w:r w:rsidR="000E6917">
        <w:rPr>
          <w:lang w:val="en-GB"/>
        </w:rPr>
        <w:t>planning</w:t>
      </w:r>
      <w:r w:rsidR="00435FCD">
        <w:rPr>
          <w:lang w:val="en-GB"/>
        </w:rPr>
        <w:t>.</w:t>
      </w:r>
    </w:p>
    <w:p w:rsidR="00C927BE" w:rsidRPr="00361348" w:rsidRDefault="00C927BE" w:rsidP="00290D19">
      <w:pPr>
        <w:pStyle w:val="Para"/>
        <w:rPr>
          <w:lang w:val="en-GB"/>
        </w:rPr>
      </w:pPr>
    </w:p>
    <w:p w:rsidR="00A52F8F" w:rsidRDefault="006C611C" w:rsidP="00290D19">
      <w:pPr>
        <w:pStyle w:val="Para"/>
        <w:rPr>
          <w:lang w:val="en-GB" w:eastAsia="it-IT"/>
        </w:rPr>
      </w:pPr>
      <w:r>
        <w:rPr>
          <w:lang w:val="en-GB"/>
        </w:rPr>
        <w:t xml:space="preserve">However, </w:t>
      </w:r>
      <w:r w:rsidR="00A52F8F">
        <w:rPr>
          <w:lang w:val="en-GB"/>
        </w:rPr>
        <w:t>GPRS result</w:t>
      </w:r>
      <w:r w:rsidR="00C927BE">
        <w:rPr>
          <w:lang w:val="en-GB"/>
        </w:rPr>
        <w:t>s</w:t>
      </w:r>
      <w:r w:rsidR="00A52F8F">
        <w:rPr>
          <w:lang w:val="en-GB" w:eastAsia="it-IT"/>
        </w:rPr>
        <w:t xml:space="preserve"> to be quite expensive </w:t>
      </w:r>
      <w:r w:rsidR="00BD0AB4">
        <w:rPr>
          <w:lang w:val="en-GB" w:eastAsia="it-IT"/>
        </w:rPr>
        <w:t>in terms of energy usage</w:t>
      </w:r>
      <w:r w:rsidR="0045732D">
        <w:rPr>
          <w:lang w:val="en-GB" w:eastAsia="it-IT"/>
        </w:rPr>
        <w:t>,</w:t>
      </w:r>
      <w:r w:rsidR="00C927BE">
        <w:rPr>
          <w:lang w:val="en-GB" w:eastAsia="it-IT"/>
        </w:rPr>
        <w:t xml:space="preserve"> so</w:t>
      </w:r>
      <w:ins w:id="131" w:author="lfninov lfninov" w:date="2021-05-26T10:14:00Z">
        <w:r w:rsidR="001B600C">
          <w:rPr>
            <w:lang w:val="en-GB" w:eastAsia="it-IT"/>
          </w:rPr>
          <w:t xml:space="preserve"> in</w:t>
        </w:r>
      </w:ins>
      <w:r w:rsidR="00C927BE">
        <w:rPr>
          <w:lang w:val="en-GB" w:eastAsia="it-IT"/>
        </w:rPr>
        <w:t xml:space="preserve"> </w:t>
      </w:r>
      <w:r w:rsidR="00A52F8F">
        <w:rPr>
          <w:lang w:val="en-GB" w:eastAsia="it-IT"/>
        </w:rPr>
        <w:fldChar w:fldCharType="begin" w:fldLock="1"/>
      </w:r>
      <w:r w:rsidR="00BD0AB4">
        <w:rPr>
          <w:lang w:val="en-GB" w:eastAsia="it-IT"/>
        </w:rPr>
        <w:instrText>ADDIN CSL_CITATION {"citationItems":[{"id":"ITEM-1","itemData":{"DOI":"10.1109/RTEICT.2017.8256987","ISBN":"9781509037049","abstract":"With rapid urbanization, industrialization and population growth in India, solid waste management is becoming the key challenge for state governments and local municipal bodies. The garbage containers that are placed at public places are found to be overflowing frequently due to increase in the daily waste disposal. In this research, IoT (Internet of Things) enabled waste management system using ZigBee network and MQTT (Message Queue Telemetry Transport) protocol is proposed to determine filled status of the garbage container. The data acquisition module placed within the container updates the server via ZigBee coordinator, whenever the level of the garbage reaches the threshold. MQTT is a lightweight protocol and it provides the communication link between coordinator and the server. Optimal path for collecting the filled containers is determined in the server using Haversine formula and travelling salesman algorithm. The information is intimated to the garbage collection unit through Telegram messaging application to minimize time and fuel cost.","author":[{"dropping-particle":"","family":"Karthikeyan","given":"S.","non-dropping-particle":"","parse-names":false,"suffix":""},{"dropping-particle":"","family":"Rani","given":"G. Sheela","non-dropping-particle":"","parse-names":false,"suffix":""},{"dropping-particle":"","family":"Sridevi","given":"M.","non-dropping-particle":"","parse-names":false,"suffix":""},{"dropping-particle":"","family":"Bhuvaneswari","given":"P. T.V.","non-dropping-particle":"","parse-names":false,"suffix":""}],"container-title":"RTEICT 2017 - 2nd IEEE International Conference on Recent Trends in Electronics, Information and Communication Technology, Proceedings","id":"ITEM-1","issued":{"date-parts":[["2018","5"]]},"note":"Lista_Filtrada","page":"2182-2187","publisher":"IEEE","title":"IoT enabled waste management system using ZigBee network","type":"paper-conference","volume":"2018-Janua"},"uris":["http://www.mendeley.com/documents/?uuid=bdd026b0-819a-4512-b7c2-bdc845151941"]}],"mendeley":{"formattedCitation":"(Karthikeyan, Rani, Sridevi, &amp; Bhuvaneswari, 2018)","plainTextFormattedCitation":"(Karthikeyan, Rani, Sridevi, &amp; Bhuvaneswari, 2018)","previouslyFormattedCitation":"(Karthikeyan, Rani, Sridevi, &amp; Bhuvaneswari, 2018)"},"properties":{"noteIndex":0},"schema":"https://github.com/citation-style-language/schema/raw/master/csl-citation.json"}</w:instrText>
      </w:r>
      <w:r w:rsidR="00A52F8F">
        <w:rPr>
          <w:lang w:val="en-GB" w:eastAsia="it-IT"/>
        </w:rPr>
        <w:fldChar w:fldCharType="separate"/>
      </w:r>
      <w:r w:rsidR="00A52F8F" w:rsidRPr="00A52F8F">
        <w:rPr>
          <w:noProof/>
          <w:lang w:val="en-GB" w:eastAsia="it-IT"/>
        </w:rPr>
        <w:t>(Karthikeyan</w:t>
      </w:r>
      <w:r w:rsidR="00A9580A">
        <w:rPr>
          <w:noProof/>
          <w:lang w:val="en-GB" w:eastAsia="it-IT"/>
        </w:rPr>
        <w:t xml:space="preserve"> et al.</w:t>
      </w:r>
      <w:r w:rsidR="00A52F8F" w:rsidRPr="00A52F8F">
        <w:rPr>
          <w:noProof/>
          <w:lang w:val="en-GB" w:eastAsia="it-IT"/>
        </w:rPr>
        <w:t>, 2018)</w:t>
      </w:r>
      <w:r w:rsidR="00A52F8F">
        <w:rPr>
          <w:lang w:val="en-GB" w:eastAsia="it-IT"/>
        </w:rPr>
        <w:fldChar w:fldCharType="end"/>
      </w:r>
      <w:r w:rsidR="00A52F8F">
        <w:rPr>
          <w:lang w:val="en-GB" w:eastAsia="it-IT"/>
        </w:rPr>
        <w:t xml:space="preserve"> </w:t>
      </w:r>
      <w:ins w:id="132" w:author="lfninov lfninov" w:date="2021-05-26T10:14:00Z">
        <w:r w:rsidR="001B600C">
          <w:rPr>
            <w:lang w:val="en-GB" w:eastAsia="it-IT"/>
          </w:rPr>
          <w:t xml:space="preserve">they </w:t>
        </w:r>
      </w:ins>
      <w:r w:rsidR="00D23942">
        <w:rPr>
          <w:lang w:val="en-GB" w:eastAsia="it-IT"/>
        </w:rPr>
        <w:t>implemented</w:t>
      </w:r>
      <w:r w:rsidR="00A52F8F">
        <w:rPr>
          <w:lang w:val="en-GB" w:eastAsia="it-IT"/>
        </w:rPr>
        <w:t xml:space="preserve"> a </w:t>
      </w:r>
      <w:r w:rsidR="000E6917">
        <w:rPr>
          <w:lang w:val="en-GB" w:eastAsia="it-IT"/>
        </w:rPr>
        <w:t>wireless sensor network WSN</w:t>
      </w:r>
      <w:r w:rsidR="00A52F8F">
        <w:rPr>
          <w:lang w:val="en-GB" w:eastAsia="it-IT"/>
        </w:rPr>
        <w:t xml:space="preserve"> using </w:t>
      </w:r>
      <w:proofErr w:type="spellStart"/>
      <w:r w:rsidR="00A52F8F">
        <w:rPr>
          <w:lang w:val="en-GB" w:eastAsia="it-IT"/>
        </w:rPr>
        <w:t>Zigb</w:t>
      </w:r>
      <w:r w:rsidR="00C927BE">
        <w:rPr>
          <w:lang w:val="en-GB" w:eastAsia="it-IT"/>
        </w:rPr>
        <w:t>ee</w:t>
      </w:r>
      <w:proofErr w:type="spellEnd"/>
      <w:r w:rsidR="00C927BE">
        <w:rPr>
          <w:lang w:val="en-GB" w:eastAsia="it-IT"/>
        </w:rPr>
        <w:t xml:space="preserve"> as transmission technology</w:t>
      </w:r>
      <w:r w:rsidR="0045732D">
        <w:rPr>
          <w:lang w:val="en-GB" w:eastAsia="it-IT"/>
        </w:rPr>
        <w:t>.</w:t>
      </w:r>
      <w:r w:rsidR="00C927BE">
        <w:rPr>
          <w:lang w:val="en-GB" w:eastAsia="it-IT"/>
        </w:rPr>
        <w:t xml:space="preserve"> </w:t>
      </w:r>
      <w:proofErr w:type="spellStart"/>
      <w:r w:rsidR="00C927BE">
        <w:rPr>
          <w:lang w:val="en-GB" w:eastAsia="it-IT"/>
        </w:rPr>
        <w:t>Z</w:t>
      </w:r>
      <w:r w:rsidR="00A52F8F">
        <w:rPr>
          <w:lang w:val="en-GB" w:eastAsia="it-IT"/>
        </w:rPr>
        <w:t>igbee</w:t>
      </w:r>
      <w:proofErr w:type="spellEnd"/>
      <w:r w:rsidR="00A52F8F">
        <w:rPr>
          <w:lang w:val="en-GB" w:eastAsia="it-IT"/>
        </w:rPr>
        <w:t xml:space="preserve"> use</w:t>
      </w:r>
      <w:r w:rsidR="00C927BE">
        <w:rPr>
          <w:lang w:val="en-GB" w:eastAsia="it-IT"/>
        </w:rPr>
        <w:t>s</w:t>
      </w:r>
      <w:r w:rsidR="00A52F8F">
        <w:rPr>
          <w:lang w:val="en-GB" w:eastAsia="it-IT"/>
        </w:rPr>
        <w:t xml:space="preserve"> a particular topology in which </w:t>
      </w:r>
      <w:r w:rsidR="00A52F8F" w:rsidRPr="003125B1">
        <w:rPr>
          <w:lang w:val="en-GB" w:eastAsia="it-IT"/>
        </w:rPr>
        <w:t>measure</w:t>
      </w:r>
      <w:r w:rsidR="00C927BE" w:rsidRPr="003125B1">
        <w:rPr>
          <w:lang w:val="en-GB" w:eastAsia="it-IT"/>
        </w:rPr>
        <w:t>ment</w:t>
      </w:r>
      <w:r w:rsidR="00A52F8F">
        <w:rPr>
          <w:lang w:val="en-GB" w:eastAsia="it-IT"/>
        </w:rPr>
        <w:t xml:space="preserve"> devices communicate </w:t>
      </w:r>
      <w:r w:rsidR="0045732D">
        <w:rPr>
          <w:lang w:val="en-GB" w:eastAsia="it-IT"/>
        </w:rPr>
        <w:t xml:space="preserve">with </w:t>
      </w:r>
      <w:r w:rsidR="00A52F8F">
        <w:rPr>
          <w:lang w:val="en-GB" w:eastAsia="it-IT"/>
        </w:rPr>
        <w:t>coordinator nodes</w:t>
      </w:r>
      <w:r w:rsidR="0045732D">
        <w:rPr>
          <w:lang w:val="en-GB" w:eastAsia="it-IT"/>
        </w:rPr>
        <w:t>.</w:t>
      </w:r>
      <w:r w:rsidR="00D23942">
        <w:rPr>
          <w:lang w:val="en-GB" w:eastAsia="it-IT"/>
        </w:rPr>
        <w:t xml:space="preserve"> </w:t>
      </w:r>
      <w:r w:rsidR="0045732D">
        <w:rPr>
          <w:lang w:val="en-GB" w:eastAsia="it-IT"/>
        </w:rPr>
        <w:t>These</w:t>
      </w:r>
      <w:r w:rsidR="00D23942">
        <w:rPr>
          <w:lang w:val="en-GB" w:eastAsia="it-IT"/>
        </w:rPr>
        <w:t xml:space="preserve"> </w:t>
      </w:r>
      <w:r w:rsidR="00D97ED2">
        <w:rPr>
          <w:lang w:val="en-GB" w:eastAsia="it-IT"/>
        </w:rPr>
        <w:t>coordinators</w:t>
      </w:r>
      <w:r w:rsidR="00D23942">
        <w:rPr>
          <w:lang w:val="en-GB" w:eastAsia="it-IT"/>
        </w:rPr>
        <w:t xml:space="preserve"> </w:t>
      </w:r>
      <w:r w:rsidR="00A52F8F">
        <w:rPr>
          <w:lang w:val="en-GB" w:eastAsia="it-IT"/>
        </w:rPr>
        <w:t xml:space="preserve">serialize information and transfer it to </w:t>
      </w:r>
      <w:r w:rsidR="00966234">
        <w:rPr>
          <w:lang w:val="en-GB" w:eastAsia="it-IT"/>
        </w:rPr>
        <w:t xml:space="preserve">a </w:t>
      </w:r>
      <w:r w:rsidR="00A52F8F">
        <w:rPr>
          <w:lang w:val="en-GB" w:eastAsia="it-IT"/>
        </w:rPr>
        <w:t>gateway</w:t>
      </w:r>
      <w:r w:rsidR="00D23942">
        <w:rPr>
          <w:lang w:val="en-GB" w:eastAsia="it-IT"/>
        </w:rPr>
        <w:t xml:space="preserve"> built</w:t>
      </w:r>
      <w:r w:rsidR="00A52F8F">
        <w:rPr>
          <w:lang w:val="en-GB" w:eastAsia="it-IT"/>
        </w:rPr>
        <w:t xml:space="preserve"> on the top of a Raspberry PI</w:t>
      </w:r>
      <w:r w:rsidR="0045732D">
        <w:rPr>
          <w:lang w:val="en-GB" w:eastAsia="it-IT"/>
        </w:rPr>
        <w:t>.</w:t>
      </w:r>
      <w:r w:rsidR="00D23942">
        <w:rPr>
          <w:lang w:val="en-GB" w:eastAsia="it-IT"/>
        </w:rPr>
        <w:t xml:space="preserve"> </w:t>
      </w:r>
      <w:r w:rsidR="0045732D">
        <w:rPr>
          <w:lang w:val="en-GB" w:eastAsia="it-IT"/>
        </w:rPr>
        <w:t>A</w:t>
      </w:r>
      <w:ins w:id="133" w:author="lfninov lfninov" w:date="2021-05-26T10:26:00Z">
        <w:r w:rsidR="007D3AEF">
          <w:rPr>
            <w:lang w:val="en-GB" w:eastAsia="it-IT"/>
          </w:rPr>
          <w:t>n</w:t>
        </w:r>
      </w:ins>
      <w:r w:rsidR="0045732D">
        <w:rPr>
          <w:lang w:val="en-GB" w:eastAsia="it-IT"/>
        </w:rPr>
        <w:t xml:space="preserve"> </w:t>
      </w:r>
      <w:r w:rsidR="00D23942">
        <w:rPr>
          <w:lang w:val="en-GB" w:eastAsia="it-IT"/>
        </w:rPr>
        <w:t>MQTT broker was used to manage the data between the network and the applications</w:t>
      </w:r>
      <w:r w:rsidR="002F76D8">
        <w:rPr>
          <w:lang w:val="en-GB" w:eastAsia="it-IT"/>
        </w:rPr>
        <w:t>.</w:t>
      </w:r>
      <w:r w:rsidR="00D23942">
        <w:rPr>
          <w:lang w:val="en-GB" w:eastAsia="it-IT"/>
        </w:rPr>
        <w:t xml:space="preserve"> </w:t>
      </w:r>
      <w:r w:rsidR="002F76D8">
        <w:rPr>
          <w:lang w:val="en-GB" w:eastAsia="it-IT"/>
        </w:rPr>
        <w:t xml:space="preserve">This </w:t>
      </w:r>
      <w:r w:rsidR="00D23942">
        <w:rPr>
          <w:lang w:val="en-GB" w:eastAsia="it-IT"/>
        </w:rPr>
        <w:t xml:space="preserve">work is </w:t>
      </w:r>
      <w:r w:rsidR="002F76D8">
        <w:rPr>
          <w:lang w:val="en-GB" w:eastAsia="it-IT"/>
        </w:rPr>
        <w:t xml:space="preserve">very </w:t>
      </w:r>
      <w:r w:rsidR="00D23942">
        <w:rPr>
          <w:lang w:val="en-GB" w:eastAsia="it-IT"/>
        </w:rPr>
        <w:t>useful as it reports transmis</w:t>
      </w:r>
      <w:r w:rsidR="00C927BE">
        <w:rPr>
          <w:lang w:val="en-GB" w:eastAsia="it-IT"/>
        </w:rPr>
        <w:t xml:space="preserve">sion ranges and concludes that </w:t>
      </w:r>
      <w:proofErr w:type="spellStart"/>
      <w:r w:rsidR="00C927BE">
        <w:rPr>
          <w:lang w:val="en-GB" w:eastAsia="it-IT"/>
        </w:rPr>
        <w:t>Z</w:t>
      </w:r>
      <w:r w:rsidR="00D23942">
        <w:rPr>
          <w:lang w:val="en-GB" w:eastAsia="it-IT"/>
        </w:rPr>
        <w:t>igbee</w:t>
      </w:r>
      <w:proofErr w:type="spellEnd"/>
      <w:r w:rsidR="00D23942">
        <w:rPr>
          <w:lang w:val="en-GB" w:eastAsia="it-IT"/>
        </w:rPr>
        <w:t xml:space="preserve"> shows 97% reliability in distances </w:t>
      </w:r>
      <w:r w:rsidR="00966234">
        <w:rPr>
          <w:lang w:val="en-GB" w:eastAsia="it-IT"/>
        </w:rPr>
        <w:t>shorter than</w:t>
      </w:r>
      <w:r w:rsidR="00D23942">
        <w:rPr>
          <w:lang w:val="en-GB" w:eastAsia="it-IT"/>
        </w:rPr>
        <w:t xml:space="preserve"> 80 meters</w:t>
      </w:r>
      <w:r w:rsidR="00966234">
        <w:rPr>
          <w:lang w:val="en-GB" w:eastAsia="it-IT"/>
        </w:rPr>
        <w:t>,</w:t>
      </w:r>
      <w:r w:rsidR="00D23942">
        <w:rPr>
          <w:lang w:val="en-GB" w:eastAsia="it-IT"/>
        </w:rPr>
        <w:t xml:space="preserve"> </w:t>
      </w:r>
      <w:r w:rsidR="002F76D8">
        <w:rPr>
          <w:lang w:val="en-GB" w:eastAsia="it-IT"/>
        </w:rPr>
        <w:t xml:space="preserve">but </w:t>
      </w:r>
      <w:r w:rsidR="00966234">
        <w:rPr>
          <w:lang w:val="en-GB" w:eastAsia="it-IT"/>
        </w:rPr>
        <w:t>exceeding this distance</w:t>
      </w:r>
      <w:r w:rsidR="002F76D8">
        <w:rPr>
          <w:lang w:val="en-GB" w:eastAsia="it-IT"/>
        </w:rPr>
        <w:t xml:space="preserve"> the</w:t>
      </w:r>
      <w:r w:rsidR="00966234">
        <w:rPr>
          <w:lang w:val="en-GB" w:eastAsia="it-IT"/>
        </w:rPr>
        <w:t xml:space="preserve"> signal </w:t>
      </w:r>
      <w:r w:rsidR="002F76D8">
        <w:rPr>
          <w:lang w:val="en-GB" w:eastAsia="it-IT"/>
        </w:rPr>
        <w:t xml:space="preserve">was </w:t>
      </w:r>
      <w:r w:rsidR="00D23942">
        <w:rPr>
          <w:lang w:val="en-GB" w:eastAsia="it-IT"/>
        </w:rPr>
        <w:t>considerably attenuated</w:t>
      </w:r>
      <w:r w:rsidR="00C927BE">
        <w:rPr>
          <w:lang w:val="en-GB" w:eastAsia="it-IT"/>
        </w:rPr>
        <w:t xml:space="preserve"> and packages go</w:t>
      </w:r>
      <w:r w:rsidR="00966234">
        <w:rPr>
          <w:lang w:val="en-GB" w:eastAsia="it-IT"/>
        </w:rPr>
        <w:t>t lost</w:t>
      </w:r>
      <w:r w:rsidR="00D23942">
        <w:rPr>
          <w:lang w:val="en-GB" w:eastAsia="it-IT"/>
        </w:rPr>
        <w:t xml:space="preserve">. </w:t>
      </w:r>
    </w:p>
    <w:p w:rsidR="00BD0AB4" w:rsidRDefault="00BD0AB4" w:rsidP="00290D19">
      <w:pPr>
        <w:pStyle w:val="Para"/>
        <w:rPr>
          <w:lang w:val="en-GB" w:eastAsia="it-IT"/>
        </w:rPr>
      </w:pPr>
    </w:p>
    <w:p w:rsidR="00BD0AB4" w:rsidRDefault="00BD0AB4" w:rsidP="00290D19">
      <w:pPr>
        <w:pStyle w:val="Para"/>
        <w:rPr>
          <w:rFonts w:eastAsia="Times New Roman" w:cs="Times New Roman"/>
          <w:szCs w:val="24"/>
          <w:lang w:eastAsia="es-ES"/>
        </w:rPr>
      </w:pPr>
      <w:r>
        <w:rPr>
          <w:lang w:val="en-GB" w:eastAsia="it-IT"/>
        </w:rPr>
        <w:lastRenderedPageBreak/>
        <w:t>A similar work was published</w:t>
      </w:r>
      <w:r w:rsidR="009367BC">
        <w:rPr>
          <w:lang w:val="en-GB" w:eastAsia="it-IT"/>
        </w:rPr>
        <w:t xml:space="preserve"> </w:t>
      </w:r>
      <w:del w:id="134" w:author="lfninov lfninov" w:date="2021-05-26T10:28:00Z">
        <w:r w:rsidR="009367BC" w:rsidDel="007D3AEF">
          <w:rPr>
            <w:lang w:val="en-GB" w:eastAsia="it-IT"/>
          </w:rPr>
          <w:delText>by</w:delText>
        </w:r>
        <w:r w:rsidDel="007D3AEF">
          <w:rPr>
            <w:lang w:val="en-GB" w:eastAsia="it-IT"/>
          </w:rPr>
          <w:delText xml:space="preserve"> </w:delText>
        </w:r>
      </w:del>
      <w:ins w:id="135" w:author="lfninov lfninov" w:date="2021-05-26T10:28:00Z">
        <w:r w:rsidR="007D3AEF">
          <w:rPr>
            <w:lang w:val="en-GB" w:eastAsia="it-IT"/>
          </w:rPr>
          <w:t xml:space="preserve">in </w:t>
        </w:r>
      </w:ins>
      <w:r>
        <w:rPr>
          <w:lang w:val="en-GB" w:eastAsia="it-IT"/>
        </w:rPr>
        <w:fldChar w:fldCharType="begin" w:fldLock="1"/>
      </w:r>
      <w:r w:rsidR="00E741AD">
        <w:rPr>
          <w:lang w:val="en-GB" w:eastAsia="it-IT"/>
        </w:rPr>
        <w:instrText>ADDIN CSL_CITATION {"citationItems":[{"id":"ITEM-1","itemData":{"DOI":"10.1109/ICSCET.2018.8537326","ISBN":"9781538611852","abstract":"There has been tremendous increase in solid waste generation in last few years. Solid waste management is a key and challenging issue of environment in the whole world. Hence, there is a need to develop an efficient system which can eliminate this problem or at least reduce it to the minimum level. In today's era, every government across the globe is planning to build smart cities or try to transform existing cities into smart cities. Collection of solid waste is a crucial point for environment and its impact on society should be considered seriously in smart cities infrastructure. Internet of Things (IoT) technologies can efficiently handle such services in smart cities. In this paper, we are proposing an IoT based solid waste management system which enables garbage bin monitoring, dynamic scheduling and routing of garbage collector trucks in a smart city. In the proposed system, garbage bins equipped with low cost embedded device are located at various places in entire city. Real time status of garbage level along with garbage bin location is sent to cloud. We have designed a cloud based system for organizing solid waste management process and mobile application for waste collection drivers and Municipal Corporation to monitor and control solid waste collection as a service. Mobile application facilitates the waste collection drivers to go to the garbage bins using dynamic and shortest route. © 2018 IEEE.","author":[{"dropping-particle":"","family":"Chaudhari","given":"Sangita S.","non-dropping-particle":"","parse-names":false,"suffix":""},{"dropping-particle":"","family":"Bhole","given":"Varsha Y.","non-dropping-particle":"","parse-names":false,"suffix":""}],"container-title":"2018 International Conference on Smart City and Emerging Technology, ICSCET 2018","id":"ITEM-1","issued":{"date-parts":[["2018","1"]]},"note":"Lista_Filtrada","page":"1-5","publisher":"IEEE","title":"Solid Waste Collection as a Service using IoT-Solution for Smart Cities","type":"paper-conference"},"uris":["http://www.mendeley.com/documents/?uuid=befdb832-a174-4451-83dc-273494ea85d1"]}],"mendeley":{"formattedCitation":"(Chaudhari &amp; Bhole, 2018)","plainTextFormattedCitation":"(Chaudhari &amp; Bhole, 2018)","previouslyFormattedCitation":"(Chaudhari &amp; Bhole, 2018)"},"properties":{"noteIndex":0},"schema":"https://github.com/citation-style-language/schema/raw/master/csl-citation.json"}</w:instrText>
      </w:r>
      <w:r>
        <w:rPr>
          <w:lang w:val="en-GB" w:eastAsia="it-IT"/>
        </w:rPr>
        <w:fldChar w:fldCharType="separate"/>
      </w:r>
      <w:r w:rsidRPr="00BD0AB4">
        <w:rPr>
          <w:noProof/>
          <w:lang w:val="en-GB" w:eastAsia="it-IT"/>
        </w:rPr>
        <w:t>(Chaudhari &amp; Bhole, 2018)</w:t>
      </w:r>
      <w:r>
        <w:rPr>
          <w:lang w:val="en-GB" w:eastAsia="it-IT"/>
        </w:rPr>
        <w:fldChar w:fldCharType="end"/>
      </w:r>
      <w:r w:rsidR="009367BC">
        <w:rPr>
          <w:lang w:val="en-GB" w:eastAsia="it-IT"/>
        </w:rPr>
        <w:t>.</w:t>
      </w:r>
      <w:r>
        <w:rPr>
          <w:lang w:val="en-GB" w:eastAsia="it-IT"/>
        </w:rPr>
        <w:t xml:space="preserve"> </w:t>
      </w:r>
      <w:r w:rsidR="009367BC">
        <w:rPr>
          <w:lang w:val="en-GB" w:eastAsia="it-IT"/>
        </w:rPr>
        <w:t xml:space="preserve">In </w:t>
      </w:r>
      <w:r>
        <w:rPr>
          <w:lang w:val="en-GB" w:eastAsia="it-IT"/>
        </w:rPr>
        <w:t xml:space="preserve">this </w:t>
      </w:r>
      <w:r w:rsidR="007D7F8B">
        <w:rPr>
          <w:lang w:val="en-GB" w:eastAsia="it-IT"/>
        </w:rPr>
        <w:t xml:space="preserve">work, </w:t>
      </w:r>
      <w:r>
        <w:rPr>
          <w:lang w:val="en-GB" w:eastAsia="it-IT"/>
        </w:rPr>
        <w:t xml:space="preserve">the selected transmission technology </w:t>
      </w:r>
      <w:r w:rsidR="00966234">
        <w:rPr>
          <w:lang w:val="en-GB" w:eastAsia="it-IT"/>
        </w:rPr>
        <w:t>wa</w:t>
      </w:r>
      <w:r>
        <w:rPr>
          <w:lang w:val="en-GB" w:eastAsia="it-IT"/>
        </w:rPr>
        <w:t>s Wi</w:t>
      </w:r>
      <w:r w:rsidR="00B70C66">
        <w:rPr>
          <w:lang w:val="en-GB" w:eastAsia="it-IT"/>
        </w:rPr>
        <w:t>-</w:t>
      </w:r>
      <w:r>
        <w:rPr>
          <w:lang w:val="en-GB" w:eastAsia="it-IT"/>
        </w:rPr>
        <w:t>Fi</w:t>
      </w:r>
      <w:r w:rsidR="00B70C66">
        <w:rPr>
          <w:lang w:val="en-GB" w:eastAsia="it-IT"/>
        </w:rPr>
        <w:t>, and</w:t>
      </w:r>
      <w:r>
        <w:rPr>
          <w:lang w:val="en-GB" w:eastAsia="it-IT"/>
        </w:rPr>
        <w:t xml:space="preserve"> </w:t>
      </w:r>
      <w:r w:rsidR="00966234">
        <w:rPr>
          <w:lang w:val="en-GB" w:eastAsia="it-IT"/>
        </w:rPr>
        <w:t>the</w:t>
      </w:r>
      <w:r>
        <w:rPr>
          <w:lang w:val="en-GB" w:eastAsia="it-IT"/>
        </w:rPr>
        <w:t xml:space="preserve"> coverage distances</w:t>
      </w:r>
      <w:r w:rsidR="00966234">
        <w:rPr>
          <w:lang w:val="en-GB" w:eastAsia="it-IT"/>
        </w:rPr>
        <w:t xml:space="preserve"> were</w:t>
      </w:r>
      <w:r>
        <w:rPr>
          <w:lang w:val="en-GB" w:eastAsia="it-IT"/>
        </w:rPr>
        <w:t xml:space="preserve"> very close to the ones </w:t>
      </w:r>
      <w:r w:rsidR="00966234">
        <w:rPr>
          <w:lang w:val="en-GB" w:eastAsia="it-IT"/>
        </w:rPr>
        <w:t>reported</w:t>
      </w:r>
      <w:r>
        <w:rPr>
          <w:lang w:val="en-GB" w:eastAsia="it-IT"/>
        </w:rPr>
        <w:t xml:space="preserve"> </w:t>
      </w:r>
      <w:r w:rsidR="00C927BE">
        <w:rPr>
          <w:lang w:val="en-GB" w:eastAsia="it-IT"/>
        </w:rPr>
        <w:t>with the use of</w:t>
      </w:r>
      <w:r>
        <w:rPr>
          <w:lang w:val="en-GB" w:eastAsia="it-IT"/>
        </w:rPr>
        <w:t xml:space="preserve"> </w:t>
      </w:r>
      <w:proofErr w:type="spellStart"/>
      <w:r w:rsidR="00B70C66">
        <w:rPr>
          <w:lang w:val="en-GB" w:eastAsia="it-IT"/>
        </w:rPr>
        <w:t>Zigbee</w:t>
      </w:r>
      <w:proofErr w:type="spellEnd"/>
      <w:r>
        <w:rPr>
          <w:lang w:val="en-GB" w:eastAsia="it-IT"/>
        </w:rPr>
        <w:t xml:space="preserve">, </w:t>
      </w:r>
      <w:r w:rsidR="00B70C66">
        <w:rPr>
          <w:lang w:val="en-GB" w:eastAsia="it-IT"/>
        </w:rPr>
        <w:t xml:space="preserve">i.e. </w:t>
      </w:r>
      <w:r>
        <w:rPr>
          <w:lang w:val="en-GB" w:eastAsia="it-IT"/>
        </w:rPr>
        <w:t>between 100 and 120 meters</w:t>
      </w:r>
      <w:r w:rsidR="00B70C66">
        <w:rPr>
          <w:lang w:val="en-GB" w:eastAsia="it-IT"/>
        </w:rPr>
        <w:t>.</w:t>
      </w:r>
      <w:r>
        <w:rPr>
          <w:lang w:val="en-GB" w:eastAsia="it-IT"/>
        </w:rPr>
        <w:t xml:space="preserve"> </w:t>
      </w:r>
      <w:r w:rsidR="00B70C66" w:rsidRPr="003125B1">
        <w:rPr>
          <w:lang w:val="en-GB" w:eastAsia="it-IT"/>
        </w:rPr>
        <w:t xml:space="preserve">This </w:t>
      </w:r>
      <w:r w:rsidRPr="003125B1">
        <w:rPr>
          <w:lang w:val="en-GB" w:eastAsia="it-IT"/>
        </w:rPr>
        <w:t>work</w:t>
      </w:r>
      <w:del w:id="136" w:author="Miguel" w:date="2021-05-27T12:17:00Z">
        <w:r w:rsidRPr="003125B1" w:rsidDel="003125B1">
          <w:rPr>
            <w:lang w:val="en-GB" w:eastAsia="it-IT"/>
          </w:rPr>
          <w:delText>s</w:delText>
        </w:r>
      </w:del>
      <w:r>
        <w:rPr>
          <w:lang w:val="en-GB" w:eastAsia="it-IT"/>
        </w:rPr>
        <w:t xml:space="preserve"> uses a mobile application to show </w:t>
      </w:r>
      <w:r w:rsidR="00B70C66">
        <w:rPr>
          <w:lang w:val="en-GB" w:eastAsia="it-IT"/>
        </w:rPr>
        <w:t xml:space="preserve">the </w:t>
      </w:r>
      <w:r>
        <w:rPr>
          <w:lang w:val="en-GB" w:eastAsia="it-IT"/>
        </w:rPr>
        <w:t xml:space="preserve">location of containers that exceed </w:t>
      </w:r>
      <w:r w:rsidR="00B70C66">
        <w:rPr>
          <w:lang w:val="en-GB" w:eastAsia="it-IT"/>
        </w:rPr>
        <w:t xml:space="preserve">the </w:t>
      </w:r>
      <w:r>
        <w:rPr>
          <w:lang w:val="en-GB" w:eastAsia="it-IT"/>
        </w:rPr>
        <w:t>defined threshold on a map</w:t>
      </w:r>
      <w:r w:rsidR="00966234">
        <w:rPr>
          <w:lang w:val="en-GB" w:eastAsia="it-IT"/>
        </w:rPr>
        <w:t>,</w:t>
      </w:r>
      <w:r>
        <w:rPr>
          <w:lang w:val="en-GB" w:eastAsia="it-IT"/>
        </w:rPr>
        <w:t xml:space="preserve"> so the user interface is much explicit and easier to understand. A very similar solution was published </w:t>
      </w:r>
      <w:del w:id="137" w:author="lfninov lfninov" w:date="2021-05-26T10:29:00Z">
        <w:r w:rsidR="00B70C66" w:rsidDel="007D3AEF">
          <w:rPr>
            <w:lang w:val="en-GB" w:eastAsia="it-IT"/>
          </w:rPr>
          <w:delText xml:space="preserve">by </w:delText>
        </w:r>
      </w:del>
      <w:ins w:id="138" w:author="lfninov lfninov" w:date="2021-05-26T10:29:00Z">
        <w:r w:rsidR="007D3AEF">
          <w:rPr>
            <w:lang w:val="en-GB" w:eastAsia="it-IT"/>
          </w:rPr>
          <w:t xml:space="preserve">in </w:t>
        </w:r>
      </w:ins>
      <w:r>
        <w:rPr>
          <w:rFonts w:eastAsia="Times New Roman" w:cs="Times New Roman"/>
          <w:szCs w:val="24"/>
          <w:lang w:eastAsia="es-ES"/>
        </w:rPr>
        <w:fldChar w:fldCharType="begin" w:fldLock="1"/>
      </w:r>
      <w:r w:rsidR="00E741AD">
        <w:rPr>
          <w:rFonts w:eastAsia="Times New Roman" w:cs="Times New Roman"/>
          <w:szCs w:val="24"/>
          <w:lang w:eastAsia="es-ES"/>
        </w:rPr>
        <w:instrText>ADDIN CSL_CITATION {"citationItems":[{"id":"ITEM-1","itemData":{"DOI":"10.1016/j.jclepro.2019.119801","ISSN":"09596526","abstract":"Waste electric and electronic equipment or e-waste generation has been identified as a key aspect in solid waste management, though e-waste disposal in landfills is not suggested due to the toxic chemicals and heavy metals in it. The presence of valuable metals, namely precious and base metals, such as gold and copper, respectively also highlights the importance of effective waste management strategies. Even though some developed countries practice modern household e-waste management techniques, including extended producer responsibility (EPR) schemes, household e-waste legislative frameworks are not yet fully implemented in Malaysia. In order to support the sustainability of smarter cities concept, household e-waste needs to be efficiently managed and this work discusses the application of smart collection systems pertaining to the Malaysian e-waste management and recycling sector. A smart household e-waste collection box was designed, fitted with e-waste level measurement sensors to record the disposal data. A backend server was developed which automatically notifies and schedules e-waste collectors to dispatch and collect the e-waste when the volume of the collection box reaches a certain threshold (e.g. box is 80% filled). A mobile application was developed in this work and public end users are intended to use it to dispose their household e-waste. The smart system was successfully developed as a proof-of-concept in this work and it could be beneficial to improve the household waste consumer electronics collection in Malaysia.","author":[{"dropping-particle":"","family":"Kang","given":"Kai Dean","non-dropping-particle":"","parse-names":false,"suffix":""},{"dropping-particle":"","family":"Kang","given":"Harnyi","non-dropping-particle":"","parse-names":false,"suffix":""},{"dropping-particle":"","family":"Ilankoon","given":"I. M.S.K.","non-dropping-particle":"","parse-names":false,"suffix":""},{"dropping-particle":"","family":"Chong","given":"Chun Yong","non-dropping-particle":"","parse-names":false,"suffix":""}],"container-title":"Journal of Cleaner Production","id":"ITEM-1","issued":{"date-parts":[["2020","4"]]},"publisher":"Elsevier Ltd","title":"Electronic waste collection systems using Internet of Things (IoT): Household electronic waste management in Malaysia","type":"article-journal","volume":"252"},"uris":["http://www.mendeley.com/documents/?uuid=d14e0065-cf40-35cc-af93-b64adc3c02e0","http://www.mendeley.com/documents/?uuid=51ffd752-582c-4f96-ae3b-aa73a0454769"]}],"mendeley":{"formattedCitation":"(Kang, Kang, Ilankoon, &amp; Chong, 2020)","plainTextFormattedCitation":"(Kang, Kang, Ilankoon, &amp; Chong, 2020)","previouslyFormattedCitation":"(Kang, Kang, Ilankoon, &amp; Chong, 2020)"},"properties":{"noteIndex":0},"schema":"https://github.com/citation-style-language/schema/raw/master/csl-citation.json"}</w:instrText>
      </w:r>
      <w:r>
        <w:rPr>
          <w:rFonts w:eastAsia="Times New Roman" w:cs="Times New Roman"/>
          <w:szCs w:val="24"/>
          <w:lang w:eastAsia="es-ES"/>
        </w:rPr>
        <w:fldChar w:fldCharType="separate"/>
      </w:r>
      <w:r w:rsidRPr="001A6E26">
        <w:rPr>
          <w:rFonts w:eastAsia="Times New Roman" w:cs="Times New Roman"/>
          <w:noProof/>
          <w:szCs w:val="24"/>
          <w:lang w:eastAsia="es-ES"/>
        </w:rPr>
        <w:t>(Kang</w:t>
      </w:r>
      <w:r w:rsidR="00D06034">
        <w:rPr>
          <w:rFonts w:eastAsia="Times New Roman" w:cs="Times New Roman"/>
          <w:noProof/>
          <w:szCs w:val="24"/>
          <w:lang w:eastAsia="es-ES"/>
        </w:rPr>
        <w:t xml:space="preserve"> et al.</w:t>
      </w:r>
      <w:r w:rsidRPr="001A6E26">
        <w:rPr>
          <w:rFonts w:eastAsia="Times New Roman" w:cs="Times New Roman"/>
          <w:noProof/>
          <w:szCs w:val="24"/>
          <w:lang w:eastAsia="es-ES"/>
        </w:rPr>
        <w:t>, 2020)</w:t>
      </w:r>
      <w:r>
        <w:rPr>
          <w:rFonts w:eastAsia="Times New Roman" w:cs="Times New Roman"/>
          <w:szCs w:val="24"/>
          <w:lang w:eastAsia="es-ES"/>
        </w:rPr>
        <w:fldChar w:fldCharType="end"/>
      </w:r>
      <w:r w:rsidR="00B70C66">
        <w:rPr>
          <w:rFonts w:eastAsia="Times New Roman" w:cs="Times New Roman"/>
          <w:szCs w:val="24"/>
          <w:lang w:eastAsia="es-ES"/>
        </w:rPr>
        <w:t>,</w:t>
      </w:r>
      <w:r>
        <w:rPr>
          <w:rFonts w:eastAsia="Times New Roman" w:cs="Times New Roman"/>
          <w:szCs w:val="24"/>
          <w:lang w:eastAsia="es-ES"/>
        </w:rPr>
        <w:t xml:space="preserve"> but it was oriented to deal with electronic waste</w:t>
      </w:r>
      <w:r w:rsidR="00966234">
        <w:rPr>
          <w:rFonts w:eastAsia="Times New Roman" w:cs="Times New Roman"/>
          <w:szCs w:val="24"/>
          <w:lang w:eastAsia="es-ES"/>
        </w:rPr>
        <w:t xml:space="preserve"> exclusively.</w:t>
      </w:r>
    </w:p>
    <w:p w:rsidR="003B4ECA" w:rsidRDefault="003B4ECA" w:rsidP="00574472">
      <w:pPr>
        <w:pStyle w:val="Para"/>
        <w:spacing w:line="276" w:lineRule="auto"/>
        <w:rPr>
          <w:rFonts w:eastAsia="Times New Roman" w:cs="Times New Roman"/>
          <w:szCs w:val="24"/>
          <w:lang w:eastAsia="es-ES"/>
        </w:rPr>
      </w:pPr>
    </w:p>
    <w:p w:rsidR="0030440A" w:rsidRDefault="00F14933" w:rsidP="00574472">
      <w:pPr>
        <w:pStyle w:val="Para"/>
        <w:spacing w:line="276" w:lineRule="auto"/>
      </w:pPr>
      <w:r>
        <w:rPr>
          <w:rFonts w:eastAsia="Times New Roman" w:cs="Times New Roman"/>
          <w:szCs w:val="24"/>
          <w:lang w:eastAsia="es-ES"/>
        </w:rPr>
        <w:t xml:space="preserve">The </w:t>
      </w:r>
      <w:r w:rsidR="00C927BE">
        <w:rPr>
          <w:rFonts w:eastAsia="Times New Roman" w:cs="Times New Roman"/>
          <w:szCs w:val="24"/>
          <w:lang w:eastAsia="es-ES"/>
        </w:rPr>
        <w:t>d</w:t>
      </w:r>
      <w:r w:rsidR="003B4ECA">
        <w:rPr>
          <w:rFonts w:eastAsia="Times New Roman" w:cs="Times New Roman"/>
          <w:szCs w:val="24"/>
          <w:lang w:eastAsia="es-ES"/>
        </w:rPr>
        <w:t xml:space="preserve">istance limitations can be </w:t>
      </w:r>
      <w:r>
        <w:rPr>
          <w:rFonts w:eastAsia="Times New Roman" w:cs="Times New Roman"/>
          <w:szCs w:val="24"/>
          <w:lang w:eastAsia="es-ES"/>
        </w:rPr>
        <w:t xml:space="preserve">tackled </w:t>
      </w:r>
      <w:r w:rsidR="003B4ECA">
        <w:rPr>
          <w:rFonts w:eastAsia="Times New Roman" w:cs="Times New Roman"/>
          <w:szCs w:val="24"/>
          <w:lang w:eastAsia="es-ES"/>
        </w:rPr>
        <w:t>using LPWAN (Low Power Wide Area Networks)</w:t>
      </w:r>
      <w:r>
        <w:rPr>
          <w:rFonts w:eastAsia="Times New Roman" w:cs="Times New Roman"/>
          <w:szCs w:val="24"/>
          <w:lang w:eastAsia="es-ES"/>
        </w:rPr>
        <w:t>,</w:t>
      </w:r>
      <w:r w:rsidR="00BE7986">
        <w:rPr>
          <w:rFonts w:eastAsia="Times New Roman" w:cs="Times New Roman"/>
          <w:szCs w:val="24"/>
          <w:lang w:eastAsia="es-ES"/>
        </w:rPr>
        <w:t xml:space="preserve"> </w:t>
      </w:r>
      <w:r>
        <w:rPr>
          <w:rFonts w:eastAsia="Times New Roman" w:cs="Times New Roman"/>
          <w:szCs w:val="24"/>
          <w:lang w:eastAsia="es-ES"/>
        </w:rPr>
        <w:t xml:space="preserve">which </w:t>
      </w:r>
      <w:r w:rsidR="00BE7986">
        <w:rPr>
          <w:rFonts w:eastAsia="Times New Roman" w:cs="Times New Roman"/>
          <w:szCs w:val="24"/>
          <w:lang w:eastAsia="es-ES"/>
        </w:rPr>
        <w:t>is a set of technologies capable of cover</w:t>
      </w:r>
      <w:r>
        <w:rPr>
          <w:rFonts w:eastAsia="Times New Roman" w:cs="Times New Roman"/>
          <w:szCs w:val="24"/>
          <w:lang w:eastAsia="es-ES"/>
        </w:rPr>
        <w:t>ing</w:t>
      </w:r>
      <w:r w:rsidR="00BE7986">
        <w:rPr>
          <w:rFonts w:eastAsia="Times New Roman" w:cs="Times New Roman"/>
          <w:szCs w:val="24"/>
          <w:lang w:eastAsia="es-ES"/>
        </w:rPr>
        <w:t xml:space="preserve"> wide </w:t>
      </w:r>
      <w:r w:rsidR="000206D1">
        <w:rPr>
          <w:rFonts w:eastAsia="Times New Roman" w:cs="Times New Roman"/>
          <w:szCs w:val="24"/>
          <w:lang w:eastAsia="es-ES"/>
        </w:rPr>
        <w:t xml:space="preserve">areas </w:t>
      </w:r>
      <w:r w:rsidR="00BE7986">
        <w:rPr>
          <w:rFonts w:eastAsia="Times New Roman" w:cs="Times New Roman"/>
          <w:szCs w:val="24"/>
          <w:lang w:eastAsia="es-ES"/>
        </w:rPr>
        <w:t>with few devices</w:t>
      </w:r>
      <w:r w:rsidR="00730705">
        <w:rPr>
          <w:rFonts w:eastAsia="Times New Roman" w:cs="Times New Roman"/>
          <w:szCs w:val="24"/>
          <w:lang w:eastAsia="es-ES"/>
        </w:rPr>
        <w:t>.</w:t>
      </w:r>
      <w:r w:rsidR="00BE7986">
        <w:rPr>
          <w:rFonts w:eastAsia="Times New Roman" w:cs="Times New Roman"/>
          <w:szCs w:val="24"/>
          <w:lang w:eastAsia="es-ES"/>
        </w:rPr>
        <w:t xml:space="preserve"> </w:t>
      </w:r>
      <w:r w:rsidR="00730705">
        <w:rPr>
          <w:rFonts w:eastAsia="Times New Roman" w:cs="Times New Roman"/>
          <w:szCs w:val="24"/>
          <w:lang w:eastAsia="es-ES"/>
        </w:rPr>
        <w:t xml:space="preserve">A relevant research </w:t>
      </w:r>
      <w:r w:rsidR="00BE7986">
        <w:rPr>
          <w:rFonts w:eastAsia="Times New Roman" w:cs="Times New Roman"/>
          <w:szCs w:val="24"/>
          <w:lang w:eastAsia="es-ES"/>
        </w:rPr>
        <w:t xml:space="preserve">of LPWAN applied to waste management systems is presented </w:t>
      </w:r>
      <w:r w:rsidR="00202378">
        <w:rPr>
          <w:rFonts w:eastAsia="Times New Roman" w:cs="Times New Roman"/>
          <w:szCs w:val="24"/>
          <w:lang w:eastAsia="es-ES"/>
        </w:rPr>
        <w:t>by</w:t>
      </w:r>
      <w:r w:rsidR="00BE7986">
        <w:rPr>
          <w:rFonts w:eastAsia="Times New Roman" w:cs="Times New Roman"/>
          <w:szCs w:val="24"/>
          <w:lang w:eastAsia="es-ES"/>
        </w:rPr>
        <w:t xml:space="preserve"> </w:t>
      </w:r>
      <w:r w:rsidR="00202378">
        <w:rPr>
          <w:rFonts w:eastAsia="Times New Roman" w:cs="Times New Roman"/>
          <w:szCs w:val="24"/>
          <w:lang w:eastAsia="es-ES"/>
        </w:rPr>
        <w:fldChar w:fldCharType="begin" w:fldLock="1"/>
      </w:r>
      <w:r w:rsidR="00806EA0">
        <w:rPr>
          <w:rFonts w:eastAsia="Times New Roman" w:cs="Times New Roman"/>
          <w:szCs w:val="24"/>
          <w:lang w:eastAsia="es-ES"/>
        </w:rPr>
        <w:instrText>ADDIN CSL_CITATION {"citationItems":[{"id":"ITEM-1","itemData":{"DOI":"10.3390/s18051465","ISSN":"14248220","PMID":"29738472","abstract":"New solutions for managing waste have emerged due to the rise of Smart Cities and the Internet of Things. These solutions can also be applied in rural environments, but they require the deployment of a low cost and low consumption sensor network which can be used by different applications. Wireless technologies such as LoRa and low consumption microcontrollers, such as the SAM L21 family make the implementation and deployment of this kind of sensor network possible. This paper introduces a waste monitoring and management platform used in rural environments. A prototype of a low consumption wireless node is developed to obtain measurements of the weight, filling volume and temperature of a waste container. This monitoring allows the progressive filling data of every town container to be gathered and analysed as well as creating alerts in case of incidence. The platform features a module for optimising waste collection routes. This module dynamically generates routes from data obtained through the deployed nodes to save energy, time and consequently, costs. It also features a mobile application for the collection fleet which guides every driver through the best route-previously calculated for each journey. This paper presents a case study performed in the region of Salamanca to evaluate the efficiency and the viability of the system’s implementation. Data used for this case study come from open data sources, the report of the Castilla y León waste management plan and data from public tender procedures in the region of Salamanca. The results of the case study show a developed node with a great lifetime of operation, a large coverage with small deployment of antennas in the region, and a route optimization system which uses weight and volume measured by the node, and provides savings in cost, time and workforce compared to a static collection route approach.","author":[{"dropping-particle":"","family":"Lozano","given":"Álvaro","non-dropping-particle":"","parse-names":false,"suffix":""},{"dropping-particle":"","family":"Caridad","given":"Javier","non-dropping-particle":"","parse-names":false,"suffix":""},{"dropping-particle":"","family":"Paz","given":"Juan Francisco","non-dropping-particle":"De","parse-names":false,"suffix":""},{"dropping-particle":"","family":"González","given":"Gabriel Villarrubia","non-dropping-particle":"","parse-names":false,"suffix":""},{"dropping-particle":"","family":"Bajo","given":"Javier","non-dropping-particle":"","parse-names":false,"suffix":""}],"container-title":"Sensors (Switzerland)","id":"ITEM-1","issue":"5","issued":{"date-parts":[["2018","5","8"]]},"publisher":"MDPI AG","title":"Smart waste collection system with low consumption LoRaWAN nodes and route optimization","type":"article-journal","volume":"18"},"uris":["http://www.mendeley.com/documents/?uuid=635477a6-c272-3fcc-8e08-3488e1cc6077"]}],"mendeley":{"formattedCitation":"(Lozano, Caridad, De Paz, González, &amp; Bajo, 2018)","plainTextFormattedCitation":"(Lozano, Caridad, De Paz, González, &amp; Bajo, 2018)","previouslyFormattedCitation":"(Lozano, Caridad, De Paz, González, &amp; Bajo, 2018)"},"properties":{"noteIndex":0},"schema":"https://github.com/citation-style-language/schema/raw/master/csl-citation.json"}</w:instrText>
      </w:r>
      <w:r w:rsidR="00202378">
        <w:rPr>
          <w:rFonts w:eastAsia="Times New Roman" w:cs="Times New Roman"/>
          <w:szCs w:val="24"/>
          <w:lang w:eastAsia="es-ES"/>
        </w:rPr>
        <w:fldChar w:fldCharType="separate"/>
      </w:r>
      <w:r w:rsidR="00202378" w:rsidRPr="00202378">
        <w:rPr>
          <w:rFonts w:eastAsia="Times New Roman" w:cs="Times New Roman"/>
          <w:noProof/>
          <w:szCs w:val="24"/>
          <w:lang w:eastAsia="es-ES"/>
        </w:rPr>
        <w:t>(Lozano</w:t>
      </w:r>
      <w:r w:rsidR="00D06034">
        <w:rPr>
          <w:rFonts w:eastAsia="Times New Roman" w:cs="Times New Roman"/>
          <w:noProof/>
          <w:szCs w:val="24"/>
          <w:lang w:eastAsia="es-ES"/>
        </w:rPr>
        <w:t xml:space="preserve"> et al.</w:t>
      </w:r>
      <w:r w:rsidR="00202378" w:rsidRPr="00202378">
        <w:rPr>
          <w:rFonts w:eastAsia="Times New Roman" w:cs="Times New Roman"/>
          <w:noProof/>
          <w:szCs w:val="24"/>
          <w:lang w:eastAsia="es-ES"/>
        </w:rPr>
        <w:t>, 2018)</w:t>
      </w:r>
      <w:r w:rsidR="00202378">
        <w:rPr>
          <w:rFonts w:eastAsia="Times New Roman" w:cs="Times New Roman"/>
          <w:szCs w:val="24"/>
          <w:lang w:eastAsia="es-ES"/>
        </w:rPr>
        <w:fldChar w:fldCharType="end"/>
      </w:r>
      <w:r>
        <w:rPr>
          <w:rFonts w:eastAsia="Times New Roman" w:cs="Times New Roman"/>
          <w:szCs w:val="24"/>
          <w:lang w:eastAsia="es-ES"/>
        </w:rPr>
        <w:t>.</w:t>
      </w:r>
      <w:r w:rsidR="00202378">
        <w:rPr>
          <w:rFonts w:eastAsia="Times New Roman" w:cs="Times New Roman"/>
          <w:szCs w:val="24"/>
          <w:lang w:eastAsia="es-ES"/>
        </w:rPr>
        <w:t xml:space="preserve"> </w:t>
      </w:r>
      <w:r>
        <w:rPr>
          <w:rFonts w:eastAsia="Times New Roman" w:cs="Times New Roman"/>
          <w:szCs w:val="24"/>
          <w:lang w:eastAsia="es-ES"/>
        </w:rPr>
        <w:t xml:space="preserve">In </w:t>
      </w:r>
      <w:r w:rsidR="00202378">
        <w:rPr>
          <w:rFonts w:eastAsia="Times New Roman" w:cs="Times New Roman"/>
          <w:szCs w:val="24"/>
          <w:lang w:eastAsia="es-ES"/>
        </w:rPr>
        <w:t>this case</w:t>
      </w:r>
      <w:r>
        <w:rPr>
          <w:rFonts w:eastAsia="Times New Roman" w:cs="Times New Roman"/>
          <w:szCs w:val="24"/>
          <w:lang w:eastAsia="es-ES"/>
        </w:rPr>
        <w:t>,</w:t>
      </w:r>
      <w:r w:rsidR="00202378">
        <w:rPr>
          <w:rFonts w:eastAsia="Times New Roman" w:cs="Times New Roman"/>
          <w:szCs w:val="24"/>
          <w:lang w:eastAsia="es-ES"/>
        </w:rPr>
        <w:t xml:space="preserve"> information is transmitted using </w:t>
      </w:r>
      <w:proofErr w:type="spellStart"/>
      <w:r w:rsidR="00202378">
        <w:rPr>
          <w:rFonts w:eastAsia="Times New Roman" w:cs="Times New Roman"/>
          <w:szCs w:val="24"/>
          <w:lang w:eastAsia="es-ES"/>
        </w:rPr>
        <w:t>LoRa</w:t>
      </w:r>
      <w:proofErr w:type="spellEnd"/>
      <w:r w:rsidR="00202378">
        <w:rPr>
          <w:rFonts w:eastAsia="Times New Roman" w:cs="Times New Roman"/>
          <w:szCs w:val="24"/>
          <w:lang w:eastAsia="es-ES"/>
        </w:rPr>
        <w:t xml:space="preserve"> modulation</w:t>
      </w:r>
      <w:r>
        <w:rPr>
          <w:rFonts w:eastAsia="Times New Roman" w:cs="Times New Roman"/>
          <w:szCs w:val="24"/>
          <w:lang w:eastAsia="es-ES"/>
        </w:rPr>
        <w:t>, since the authors</w:t>
      </w:r>
      <w:r w:rsidR="00202378">
        <w:rPr>
          <w:rFonts w:eastAsia="Times New Roman" w:cs="Times New Roman"/>
          <w:szCs w:val="24"/>
          <w:lang w:eastAsia="es-ES"/>
        </w:rPr>
        <w:t xml:space="preserve"> declare </w:t>
      </w:r>
      <w:r>
        <w:rPr>
          <w:rFonts w:eastAsia="Times New Roman" w:cs="Times New Roman"/>
          <w:szCs w:val="24"/>
          <w:lang w:eastAsia="es-ES"/>
        </w:rPr>
        <w:t xml:space="preserve">that the </w:t>
      </w:r>
      <w:proofErr w:type="spellStart"/>
      <w:r w:rsidR="00202378">
        <w:rPr>
          <w:rFonts w:eastAsia="Times New Roman" w:cs="Times New Roman"/>
          <w:szCs w:val="24"/>
          <w:lang w:eastAsia="es-ES"/>
        </w:rPr>
        <w:t>LoRa</w:t>
      </w:r>
      <w:proofErr w:type="spellEnd"/>
      <w:r w:rsidR="00202378">
        <w:rPr>
          <w:rFonts w:eastAsia="Times New Roman" w:cs="Times New Roman"/>
          <w:szCs w:val="24"/>
          <w:lang w:eastAsia="es-ES"/>
        </w:rPr>
        <w:t xml:space="preserve"> signal can deliver data in a range </w:t>
      </w:r>
      <w:r>
        <w:rPr>
          <w:rFonts w:eastAsia="Times New Roman" w:cs="Times New Roman"/>
          <w:szCs w:val="24"/>
          <w:lang w:eastAsia="es-ES"/>
        </w:rPr>
        <w:t xml:space="preserve">from </w:t>
      </w:r>
      <w:r w:rsidR="00202378">
        <w:rPr>
          <w:rFonts w:eastAsia="Times New Roman" w:cs="Times New Roman"/>
          <w:szCs w:val="24"/>
          <w:lang w:eastAsia="es-ES"/>
        </w:rPr>
        <w:t>5 to 15 Km</w:t>
      </w:r>
      <w:r>
        <w:rPr>
          <w:rFonts w:eastAsia="Times New Roman" w:cs="Times New Roman"/>
          <w:szCs w:val="24"/>
          <w:lang w:eastAsia="es-ES"/>
        </w:rPr>
        <w:t>,</w:t>
      </w:r>
      <w:r w:rsidR="00202378">
        <w:rPr>
          <w:rFonts w:eastAsia="Times New Roman" w:cs="Times New Roman"/>
          <w:szCs w:val="24"/>
          <w:lang w:eastAsia="es-ES"/>
        </w:rPr>
        <w:t xml:space="preserve"> consuming around 0.5 </w:t>
      </w:r>
      <w:r w:rsidR="00202378">
        <w:t>µA</w:t>
      </w:r>
      <w:r w:rsidR="00730705">
        <w:t>.</w:t>
      </w:r>
      <w:r w:rsidR="00202378">
        <w:t xml:space="preserve"> </w:t>
      </w:r>
      <w:r w:rsidR="00730705">
        <w:t>T</w:t>
      </w:r>
      <w:r w:rsidR="00202378">
        <w:t>hey</w:t>
      </w:r>
      <w:r w:rsidR="00730705">
        <w:t xml:space="preserve"> </w:t>
      </w:r>
      <w:r w:rsidR="00202378">
        <w:t>were able</w:t>
      </w:r>
      <w:r w:rsidR="00730705">
        <w:t xml:space="preserve"> to deploy a </w:t>
      </w:r>
      <w:r w:rsidR="00BC246C">
        <w:t xml:space="preserve">WSN </w:t>
      </w:r>
      <w:r w:rsidR="00730705">
        <w:t xml:space="preserve">for the rural </w:t>
      </w:r>
      <w:r w:rsidR="00582BC7">
        <w:t xml:space="preserve">area </w:t>
      </w:r>
      <w:r w:rsidR="00730705">
        <w:t>of Salamanca</w:t>
      </w:r>
      <w:r w:rsidR="00582BC7">
        <w:t xml:space="preserve"> and</w:t>
      </w:r>
      <w:r w:rsidR="00BC246C">
        <w:t xml:space="preserve"> </w:t>
      </w:r>
      <w:r w:rsidR="00582BC7">
        <w:t xml:space="preserve">evidence </w:t>
      </w:r>
      <w:r w:rsidR="00BC246C">
        <w:t>an important improvement</w:t>
      </w:r>
      <w:r w:rsidR="00C927BE">
        <w:t xml:space="preserve"> </w:t>
      </w:r>
      <w:r w:rsidR="00582BC7">
        <w:t xml:space="preserve">in </w:t>
      </w:r>
      <w:r w:rsidR="00C927BE">
        <w:t>reducing collection cost</w:t>
      </w:r>
      <w:r w:rsidR="00BC246C">
        <w:t xml:space="preserve"> compared </w:t>
      </w:r>
      <w:r w:rsidR="00582BC7">
        <w:t xml:space="preserve">with </w:t>
      </w:r>
      <w:r w:rsidR="00BC246C">
        <w:t>the static collection approach.</w:t>
      </w:r>
    </w:p>
    <w:p w:rsidR="00C92EA4" w:rsidRDefault="00C92EA4" w:rsidP="00290D19">
      <w:pPr>
        <w:pStyle w:val="Para"/>
      </w:pPr>
    </w:p>
    <w:p w:rsidR="00C92EA4" w:rsidRDefault="00C355C5" w:rsidP="00290D19">
      <w:pPr>
        <w:pStyle w:val="Para"/>
      </w:pPr>
      <w:r w:rsidRPr="00464BEE">
        <w:rPr>
          <w:rFonts w:eastAsia="Times New Roman" w:cs="Times New Roman"/>
          <w:szCs w:val="24"/>
          <w:lang w:eastAsia="es-ES"/>
        </w:rPr>
        <w:t xml:space="preserve">An </w:t>
      </w:r>
      <w:r w:rsidR="00C92EA4" w:rsidRPr="00464BEE">
        <w:rPr>
          <w:rFonts w:eastAsia="Times New Roman" w:cs="Times New Roman"/>
          <w:szCs w:val="24"/>
          <w:lang w:eastAsia="es-ES"/>
        </w:rPr>
        <w:t>important</w:t>
      </w:r>
      <w:r w:rsidR="00C92EA4">
        <w:rPr>
          <w:rFonts w:eastAsia="Times New Roman" w:cs="Times New Roman"/>
          <w:szCs w:val="24"/>
          <w:lang w:eastAsia="es-ES"/>
        </w:rPr>
        <w:t xml:space="preserve"> aspect to consider </w:t>
      </w:r>
      <w:r>
        <w:rPr>
          <w:rFonts w:eastAsia="Times New Roman" w:cs="Times New Roman"/>
          <w:szCs w:val="24"/>
          <w:lang w:eastAsia="es-ES"/>
        </w:rPr>
        <w:t xml:space="preserve">in a WSN </w:t>
      </w:r>
      <w:r w:rsidR="00C92EA4">
        <w:rPr>
          <w:rFonts w:eastAsia="Times New Roman" w:cs="Times New Roman"/>
          <w:szCs w:val="24"/>
          <w:lang w:eastAsia="es-ES"/>
        </w:rPr>
        <w:t>is energy efficiency</w:t>
      </w:r>
      <w:r w:rsidR="00464BEE">
        <w:rPr>
          <w:rFonts w:eastAsia="Times New Roman" w:cs="Times New Roman"/>
          <w:szCs w:val="24"/>
          <w:lang w:eastAsia="es-ES"/>
        </w:rPr>
        <w:t>.</w:t>
      </w:r>
      <w:r w:rsidR="00C92EA4">
        <w:rPr>
          <w:rFonts w:eastAsia="Times New Roman" w:cs="Times New Roman"/>
          <w:szCs w:val="24"/>
          <w:lang w:eastAsia="es-ES"/>
        </w:rPr>
        <w:t xml:space="preserve"> </w:t>
      </w:r>
      <w:r w:rsidR="00464BEE">
        <w:rPr>
          <w:rFonts w:eastAsia="Times New Roman" w:cs="Times New Roman"/>
          <w:szCs w:val="24"/>
          <w:lang w:eastAsia="es-ES"/>
        </w:rPr>
        <w:t xml:space="preserve">As </w:t>
      </w:r>
      <w:r w:rsidR="00C92EA4">
        <w:rPr>
          <w:rFonts w:eastAsia="Times New Roman" w:cs="Times New Roman"/>
          <w:szCs w:val="24"/>
          <w:lang w:eastAsia="es-ES"/>
        </w:rPr>
        <w:t xml:space="preserve">we expect to give the least possible maintenance to end nodes, constantly replacing batteries may become a problem </w:t>
      </w:r>
      <w:r>
        <w:rPr>
          <w:rFonts w:eastAsia="Times New Roman" w:cs="Times New Roman"/>
          <w:szCs w:val="24"/>
          <w:lang w:eastAsia="es-ES"/>
        </w:rPr>
        <w:t>f</w:t>
      </w:r>
      <w:r w:rsidR="00C92EA4">
        <w:rPr>
          <w:rFonts w:eastAsia="Times New Roman" w:cs="Times New Roman"/>
          <w:szCs w:val="24"/>
          <w:lang w:eastAsia="es-ES"/>
        </w:rPr>
        <w:t xml:space="preserve">or network </w:t>
      </w:r>
      <w:r>
        <w:rPr>
          <w:rFonts w:eastAsia="Times New Roman" w:cs="Times New Roman"/>
          <w:szCs w:val="24"/>
          <w:lang w:eastAsia="es-ES"/>
        </w:rPr>
        <w:t>maintainability</w:t>
      </w:r>
      <w:r w:rsidR="00464BEE">
        <w:rPr>
          <w:rFonts w:eastAsia="Times New Roman" w:cs="Times New Roman"/>
          <w:szCs w:val="24"/>
          <w:lang w:eastAsia="es-ES"/>
        </w:rPr>
        <w:t>.</w:t>
      </w:r>
      <w:r w:rsidR="00C92EA4">
        <w:rPr>
          <w:rFonts w:eastAsia="Times New Roman" w:cs="Times New Roman"/>
          <w:szCs w:val="24"/>
          <w:lang w:eastAsia="es-ES"/>
        </w:rPr>
        <w:t xml:space="preserve"> </w:t>
      </w:r>
      <w:r w:rsidR="00464BEE">
        <w:rPr>
          <w:rFonts w:eastAsia="Times New Roman" w:cs="Times New Roman"/>
          <w:szCs w:val="24"/>
          <w:lang w:eastAsia="es-ES"/>
        </w:rPr>
        <w:t xml:space="preserve">A </w:t>
      </w:r>
      <w:r w:rsidR="00C92EA4">
        <w:rPr>
          <w:rFonts w:eastAsia="Times New Roman" w:cs="Times New Roman"/>
          <w:szCs w:val="24"/>
          <w:lang w:eastAsia="es-ES"/>
        </w:rPr>
        <w:t>comparison among t</w:t>
      </w:r>
      <w:r w:rsidR="00C92EA4">
        <w:t xml:space="preserve">hree of the </w:t>
      </w:r>
      <w:r w:rsidR="00464BEE">
        <w:t xml:space="preserve">most </w:t>
      </w:r>
      <w:r w:rsidR="00C92EA4">
        <w:t xml:space="preserve">popular transmission technologies </w:t>
      </w:r>
      <w:r w:rsidR="000206D1">
        <w:t>was</w:t>
      </w:r>
      <w:r w:rsidR="00C92EA4">
        <w:t xml:space="preserve"> </w:t>
      </w:r>
      <w:r w:rsidR="000206D1" w:rsidRPr="007D3AEF">
        <w:t>made</w:t>
      </w:r>
      <w:r w:rsidR="00C92EA4">
        <w:t xml:space="preserve"> in the context of agricultural monitoring</w:t>
      </w:r>
      <w:r w:rsidR="00464BEE">
        <w:t>:</w:t>
      </w:r>
      <w:r w:rsidR="00C92EA4">
        <w:t xml:space="preserve"> </w:t>
      </w:r>
      <w:proofErr w:type="spellStart"/>
      <w:r w:rsidR="00C92EA4">
        <w:t>Zigbee</w:t>
      </w:r>
      <w:proofErr w:type="spellEnd"/>
      <w:r w:rsidR="00C92EA4">
        <w:t xml:space="preserve">, </w:t>
      </w:r>
      <w:proofErr w:type="spellStart"/>
      <w:r w:rsidR="00C92EA4" w:rsidRPr="00C92EA4">
        <w:rPr>
          <w:rFonts w:eastAsia="Times New Roman" w:cs="Times New Roman"/>
          <w:szCs w:val="24"/>
          <w:lang w:eastAsia="es-ES"/>
        </w:rPr>
        <w:t>WiFi</w:t>
      </w:r>
      <w:proofErr w:type="spellEnd"/>
      <w:r w:rsidR="00C92EA4" w:rsidRPr="00C92EA4">
        <w:rPr>
          <w:rFonts w:eastAsia="Times New Roman" w:cs="Times New Roman"/>
          <w:szCs w:val="24"/>
          <w:lang w:eastAsia="es-ES"/>
        </w:rPr>
        <w:t xml:space="preserve"> 2.4 GHz</w:t>
      </w:r>
      <w:r w:rsidR="00C92EA4">
        <w:rPr>
          <w:rFonts w:eastAsia="Times New Roman" w:cs="Times New Roman"/>
          <w:szCs w:val="24"/>
          <w:lang w:eastAsia="es-ES"/>
        </w:rPr>
        <w:t xml:space="preserve">, and </w:t>
      </w:r>
      <w:proofErr w:type="spellStart"/>
      <w:r w:rsidR="00C92EA4">
        <w:rPr>
          <w:rFonts w:eastAsia="Times New Roman" w:cs="Times New Roman"/>
          <w:szCs w:val="24"/>
          <w:lang w:eastAsia="es-ES"/>
        </w:rPr>
        <w:t>LoRaWAN</w:t>
      </w:r>
      <w:proofErr w:type="spellEnd"/>
      <w:r w:rsidR="00C92EA4">
        <w:rPr>
          <w:rFonts w:eastAsia="Times New Roman" w:cs="Times New Roman"/>
          <w:szCs w:val="24"/>
          <w:lang w:eastAsia="es-ES"/>
        </w:rPr>
        <w:t xml:space="preserve">. The results show that </w:t>
      </w:r>
      <w:proofErr w:type="spellStart"/>
      <w:r w:rsidR="00C92EA4">
        <w:rPr>
          <w:rFonts w:eastAsia="Times New Roman" w:cs="Times New Roman"/>
          <w:szCs w:val="24"/>
          <w:lang w:eastAsia="es-ES"/>
        </w:rPr>
        <w:t>LoRaWAN</w:t>
      </w:r>
      <w:proofErr w:type="spellEnd"/>
      <w:r w:rsidR="00C92EA4">
        <w:rPr>
          <w:rFonts w:eastAsia="Times New Roman" w:cs="Times New Roman"/>
          <w:szCs w:val="24"/>
          <w:lang w:eastAsia="es-ES"/>
        </w:rPr>
        <w:t xml:space="preserve"> ha</w:t>
      </w:r>
      <w:r w:rsidR="00464BEE">
        <w:rPr>
          <w:rFonts w:eastAsia="Times New Roman" w:cs="Times New Roman"/>
          <w:szCs w:val="24"/>
          <w:lang w:eastAsia="es-ES"/>
        </w:rPr>
        <w:t>s</w:t>
      </w:r>
      <w:r w:rsidR="00C92EA4">
        <w:rPr>
          <w:rFonts w:eastAsia="Times New Roman" w:cs="Times New Roman"/>
          <w:szCs w:val="24"/>
          <w:lang w:eastAsia="es-ES"/>
        </w:rPr>
        <w:t xml:space="preserve"> </w:t>
      </w:r>
      <w:r w:rsidR="00464BEE">
        <w:rPr>
          <w:rFonts w:eastAsia="Times New Roman" w:cs="Times New Roman"/>
          <w:szCs w:val="24"/>
          <w:lang w:eastAsia="es-ES"/>
        </w:rPr>
        <w:t xml:space="preserve">a </w:t>
      </w:r>
      <w:r w:rsidR="00C92EA4">
        <w:rPr>
          <w:rFonts w:eastAsia="Times New Roman" w:cs="Times New Roman"/>
          <w:szCs w:val="24"/>
          <w:lang w:eastAsia="es-ES"/>
        </w:rPr>
        <w:t xml:space="preserve">better yield when power consumption and transmission distances were </w:t>
      </w:r>
      <w:r>
        <w:rPr>
          <w:rFonts w:eastAsia="Times New Roman" w:cs="Times New Roman"/>
          <w:szCs w:val="24"/>
          <w:lang w:eastAsia="es-ES"/>
        </w:rPr>
        <w:t>the priority</w:t>
      </w:r>
      <w:r w:rsidR="00C92EA4">
        <w:rPr>
          <w:rFonts w:eastAsia="Times New Roman" w:cs="Times New Roman"/>
          <w:szCs w:val="24"/>
          <w:lang w:eastAsia="es-ES"/>
        </w:rPr>
        <w:t xml:space="preserve">. </w:t>
      </w:r>
      <w:r w:rsidR="00C92EA4">
        <w:rPr>
          <w:rFonts w:eastAsia="Times New Roman" w:cs="Times New Roman"/>
          <w:szCs w:val="24"/>
          <w:lang w:eastAsia="es-ES"/>
        </w:rPr>
        <w:fldChar w:fldCharType="begin" w:fldLock="1"/>
      </w:r>
      <w:r w:rsidR="00C44629">
        <w:rPr>
          <w:rFonts w:eastAsia="Times New Roman" w:cs="Times New Roman"/>
          <w:szCs w:val="24"/>
          <w:lang w:eastAsia="es-ES"/>
        </w:rPr>
        <w:instrText>ADDIN CSL_CITATION {"citationItems":[{"id":"ITEM-1","itemData":{"DOI":"10.1016/j.compag.2020.105338","ISSN":"01681699","abstract":"Technological advances in the Internet of Things (IoT) have paved the way for wireless technologies to be used in new areas. Agricultural monitoring is an example where IoT can help to increase productivity, efficiency, and output yield. However, powering these devices is a concern as batteries are often required due to devices being located where electricity is not readily available. In this paper, an experimental comparison is performed between IoT devices with energy harvesting capabilities that use three wireless technologies: IEEE 802.11 g (WiFi 2.4 GHz), IEEE 802.15.4 (Zigbee), and Long Range Wireless Area Network (LoRaWAN), for agricultural monitoring. Four experiments were conducted to examine the performance of each technology under different environmental conditions. According to the results, LoRaWAN is the optimal wireless technology to be used in an agricultural monitoring system, when the power consumption and the network lifetime are a priority.","author":[{"dropping-particle":"","family":"Sadowski","given":"Sebastian","non-dropping-particle":"","parse-names":false,"suffix":""},{"dropping-particle":"","family":"Spachos","given":"Petros","non-dropping-particle":"","parse-names":false,"suffix":""}],"container-title":"Computers and Electronics in Agriculture","id":"ITEM-1","issued":{"date-parts":[["2020","5","1"]]},"page":"105338","publisher":"Elsevier B.V.","title":"Wireless technologies for smart agricultural monitoring using internet of things devices with energy harvesting capabilities","type":"article-journal","volume":"172"},"uris":["http://www.mendeley.com/documents/?uuid=b8088540-6763-3752-8657-bd82dc288438"]}],"mendeley":{"formattedCitation":"(Sadowski &amp; Spachos, 2020)","plainTextFormattedCitation":"(Sadowski &amp; Spachos, 2020)","previouslyFormattedCitation":"(Sadowski &amp; Spachos, 2020)"},"properties":{"noteIndex":0},"schema":"https://github.com/citation-style-language/schema/raw/master/csl-citation.json"}</w:instrText>
      </w:r>
      <w:r w:rsidR="00C92EA4">
        <w:rPr>
          <w:rFonts w:eastAsia="Times New Roman" w:cs="Times New Roman"/>
          <w:szCs w:val="24"/>
          <w:lang w:eastAsia="es-ES"/>
        </w:rPr>
        <w:fldChar w:fldCharType="separate"/>
      </w:r>
      <w:r w:rsidR="00C92EA4" w:rsidRPr="00C92EA4">
        <w:rPr>
          <w:rFonts w:eastAsia="Times New Roman" w:cs="Times New Roman"/>
          <w:noProof/>
          <w:szCs w:val="24"/>
          <w:lang w:eastAsia="es-ES"/>
        </w:rPr>
        <w:t>(Sadowski &amp; Spachos, 2020)</w:t>
      </w:r>
      <w:r w:rsidR="00C92EA4">
        <w:rPr>
          <w:rFonts w:eastAsia="Times New Roman" w:cs="Times New Roman"/>
          <w:szCs w:val="24"/>
          <w:lang w:eastAsia="es-ES"/>
        </w:rPr>
        <w:fldChar w:fldCharType="end"/>
      </w:r>
    </w:p>
    <w:p w:rsidR="00C92EA4" w:rsidRDefault="00C92EA4" w:rsidP="00290D19">
      <w:pPr>
        <w:pStyle w:val="Para"/>
      </w:pPr>
    </w:p>
    <w:p w:rsidR="0030440A" w:rsidRDefault="00464BEE" w:rsidP="00290D19">
      <w:pPr>
        <w:pStyle w:val="Para"/>
        <w:rPr>
          <w:rFonts w:eastAsia="Times New Roman" w:cs="Times New Roman"/>
          <w:szCs w:val="24"/>
          <w:lang w:eastAsia="es-ES"/>
        </w:rPr>
      </w:pPr>
      <w:r>
        <w:rPr>
          <w:rFonts w:eastAsia="Times New Roman" w:cs="Times New Roman"/>
          <w:szCs w:val="24"/>
          <w:lang w:eastAsia="es-ES"/>
        </w:rPr>
        <w:t>Besides</w:t>
      </w:r>
      <w:r w:rsidR="0023043F">
        <w:rPr>
          <w:rFonts w:eastAsia="Times New Roman" w:cs="Times New Roman"/>
          <w:szCs w:val="24"/>
          <w:lang w:eastAsia="es-ES"/>
        </w:rPr>
        <w:t xml:space="preserve"> the right technology</w:t>
      </w:r>
      <w:r>
        <w:rPr>
          <w:rFonts w:eastAsia="Times New Roman" w:cs="Times New Roman"/>
          <w:szCs w:val="24"/>
          <w:lang w:eastAsia="es-ES"/>
        </w:rPr>
        <w:t>, it</w:t>
      </w:r>
      <w:r w:rsidR="0023043F">
        <w:rPr>
          <w:rFonts w:eastAsia="Times New Roman" w:cs="Times New Roman"/>
          <w:szCs w:val="24"/>
          <w:lang w:eastAsia="es-ES"/>
        </w:rPr>
        <w:t xml:space="preserve"> is critical to consider </w:t>
      </w:r>
      <w:r w:rsidR="000B0F69">
        <w:rPr>
          <w:rFonts w:eastAsia="Times New Roman" w:cs="Times New Roman"/>
          <w:szCs w:val="24"/>
          <w:lang w:eastAsia="es-ES"/>
        </w:rPr>
        <w:t>how</w:t>
      </w:r>
      <w:r w:rsidR="0023043F">
        <w:rPr>
          <w:rFonts w:eastAsia="Times New Roman" w:cs="Times New Roman"/>
          <w:szCs w:val="24"/>
          <w:lang w:eastAsia="es-ES"/>
        </w:rPr>
        <w:t xml:space="preserve"> end devices manage energy </w:t>
      </w:r>
      <w:r w:rsidR="000B0F69">
        <w:rPr>
          <w:rFonts w:eastAsia="Times New Roman" w:cs="Times New Roman"/>
          <w:szCs w:val="24"/>
          <w:lang w:eastAsia="es-ES"/>
        </w:rPr>
        <w:t>to have a longtime working network</w:t>
      </w:r>
      <w:r>
        <w:rPr>
          <w:rFonts w:eastAsia="Times New Roman" w:cs="Times New Roman"/>
          <w:szCs w:val="24"/>
          <w:lang w:eastAsia="es-ES"/>
        </w:rPr>
        <w:t>.</w:t>
      </w:r>
      <w:r w:rsidR="000B0F69">
        <w:rPr>
          <w:rFonts w:eastAsia="Times New Roman" w:cs="Times New Roman"/>
          <w:szCs w:val="24"/>
          <w:lang w:eastAsia="es-ES"/>
        </w:rPr>
        <w:t xml:space="preserve"> </w:t>
      </w:r>
      <w:r>
        <w:rPr>
          <w:rFonts w:eastAsia="Times New Roman" w:cs="Times New Roman"/>
          <w:szCs w:val="24"/>
          <w:lang w:eastAsia="es-ES"/>
        </w:rPr>
        <w:t>The</w:t>
      </w:r>
      <w:r w:rsidR="0023043F">
        <w:rPr>
          <w:rFonts w:eastAsia="Times New Roman" w:cs="Times New Roman"/>
          <w:szCs w:val="24"/>
          <w:lang w:eastAsia="es-ES"/>
        </w:rPr>
        <w:t xml:space="preserve"> node architecture presented </w:t>
      </w:r>
      <w:del w:id="139" w:author="lfninov lfninov" w:date="2021-05-26T10:37:00Z">
        <w:r w:rsidR="0023043F" w:rsidDel="00641897">
          <w:rPr>
            <w:rFonts w:eastAsia="Times New Roman" w:cs="Times New Roman"/>
            <w:szCs w:val="24"/>
            <w:lang w:eastAsia="es-ES"/>
          </w:rPr>
          <w:delText xml:space="preserve">by </w:delText>
        </w:r>
      </w:del>
      <w:ins w:id="140" w:author="lfninov lfninov" w:date="2021-05-26T10:37:00Z">
        <w:r w:rsidR="00641897">
          <w:rPr>
            <w:rFonts w:eastAsia="Times New Roman" w:cs="Times New Roman"/>
            <w:szCs w:val="24"/>
            <w:lang w:eastAsia="es-ES"/>
          </w:rPr>
          <w:t xml:space="preserve">in </w:t>
        </w:r>
      </w:ins>
      <w:r w:rsidR="0030440A">
        <w:rPr>
          <w:rFonts w:eastAsia="Times New Roman" w:cs="Times New Roman"/>
          <w:szCs w:val="24"/>
          <w:lang w:eastAsia="es-ES"/>
        </w:rPr>
        <w:fldChar w:fldCharType="begin" w:fldLock="1"/>
      </w:r>
      <w:r w:rsidR="00BE7986">
        <w:rPr>
          <w:rFonts w:eastAsia="Times New Roman" w:cs="Times New Roman"/>
          <w:szCs w:val="24"/>
          <w:lang w:eastAsia="es-ES"/>
        </w:rPr>
        <w:instrText>ADDIN CSL_CITATION {"citationItems":[{"id":"ITEM-1","itemData":{"DOI":"10.3390/s18041282","ISSN":"1424-8220","abstract":"This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id":"ITEM-1","issue":"4","issued":{"date-parts":[["2018","4","21"]]},"page":"1282","publisher":"MDPI AG","title":"A Low Power IoT Sensor Node Architecture for Waste Management Within Smart Cities Context","type":"article-journal","volume":"18"},"uris":["http://www.mendeley.com/documents/?uuid=a2d494e8-4d8a-3e10-ae25-6b5fc3b41dde"]}],"mendeley":{"formattedCitation":"(Cerchecci et al., 2018)","plainTextFormattedCitation":"(Cerchecci et al., 2018)","previouslyFormattedCitation":"(Cerchecci et al., 2018)"},"properties":{"noteIndex":0},"schema":"https://github.com/citation-style-language/schema/raw/master/csl-citation.json"}</w:instrText>
      </w:r>
      <w:r w:rsidR="0030440A">
        <w:rPr>
          <w:rFonts w:eastAsia="Times New Roman" w:cs="Times New Roman"/>
          <w:szCs w:val="24"/>
          <w:lang w:eastAsia="es-ES"/>
        </w:rPr>
        <w:fldChar w:fldCharType="separate"/>
      </w:r>
      <w:r w:rsidR="0030440A" w:rsidRPr="0030440A">
        <w:rPr>
          <w:rFonts w:eastAsia="Times New Roman" w:cs="Times New Roman"/>
          <w:noProof/>
          <w:szCs w:val="24"/>
          <w:lang w:eastAsia="es-ES"/>
        </w:rPr>
        <w:t>(Cerchecci et al., 2018)</w:t>
      </w:r>
      <w:r w:rsidR="0030440A">
        <w:rPr>
          <w:rFonts w:eastAsia="Times New Roman" w:cs="Times New Roman"/>
          <w:szCs w:val="24"/>
          <w:lang w:eastAsia="es-ES"/>
        </w:rPr>
        <w:fldChar w:fldCharType="end"/>
      </w:r>
      <w:r w:rsidR="0030440A">
        <w:rPr>
          <w:rFonts w:eastAsia="Times New Roman" w:cs="Times New Roman"/>
          <w:szCs w:val="24"/>
          <w:lang w:eastAsia="es-ES"/>
        </w:rPr>
        <w:t xml:space="preserve"> extends battery life</w:t>
      </w:r>
      <w:r w:rsidR="0023043F">
        <w:rPr>
          <w:rFonts w:eastAsia="Times New Roman" w:cs="Times New Roman"/>
          <w:szCs w:val="24"/>
          <w:lang w:eastAsia="es-ES"/>
        </w:rPr>
        <w:t xml:space="preserve"> </w:t>
      </w:r>
      <w:r w:rsidR="000B0F69">
        <w:rPr>
          <w:rFonts w:eastAsia="Times New Roman" w:cs="Times New Roman"/>
          <w:szCs w:val="24"/>
          <w:lang w:eastAsia="es-ES"/>
        </w:rPr>
        <w:t>on end device</w:t>
      </w:r>
      <w:r w:rsidR="005728DD">
        <w:rPr>
          <w:rFonts w:eastAsia="Times New Roman" w:cs="Times New Roman"/>
          <w:szCs w:val="24"/>
          <w:lang w:eastAsia="es-ES"/>
        </w:rPr>
        <w:t>.</w:t>
      </w:r>
      <w:r w:rsidR="0030440A">
        <w:rPr>
          <w:rFonts w:eastAsia="Times New Roman" w:cs="Times New Roman"/>
          <w:szCs w:val="24"/>
          <w:lang w:eastAsia="es-ES"/>
        </w:rPr>
        <w:t xml:space="preserve"> </w:t>
      </w:r>
      <w:r w:rsidR="000B0F69">
        <w:rPr>
          <w:rFonts w:eastAsia="Times New Roman" w:cs="Times New Roman"/>
          <w:szCs w:val="24"/>
          <w:lang w:eastAsia="es-ES"/>
        </w:rPr>
        <w:t>T</w:t>
      </w:r>
      <w:r w:rsidR="0023043F">
        <w:rPr>
          <w:rFonts w:eastAsia="Times New Roman" w:cs="Times New Roman"/>
          <w:szCs w:val="24"/>
          <w:lang w:eastAsia="es-ES"/>
        </w:rPr>
        <w:t>hey</w:t>
      </w:r>
      <w:r w:rsidR="000B0F69">
        <w:rPr>
          <w:rFonts w:eastAsia="Times New Roman" w:cs="Times New Roman"/>
          <w:szCs w:val="24"/>
          <w:lang w:eastAsia="es-ES"/>
        </w:rPr>
        <w:t xml:space="preserve"> </w:t>
      </w:r>
      <w:r w:rsidR="0023043F">
        <w:rPr>
          <w:rFonts w:eastAsia="Times New Roman" w:cs="Times New Roman"/>
          <w:szCs w:val="24"/>
          <w:lang w:eastAsia="es-ES"/>
        </w:rPr>
        <w:t>attached a</w:t>
      </w:r>
      <w:r w:rsidR="0030440A">
        <w:rPr>
          <w:rFonts w:eastAsia="Times New Roman" w:cs="Times New Roman"/>
          <w:szCs w:val="24"/>
          <w:lang w:eastAsia="es-ES"/>
        </w:rPr>
        <w:t xml:space="preserve"> low consumption time</w:t>
      </w:r>
      <w:r w:rsidR="005728DD">
        <w:rPr>
          <w:rFonts w:eastAsia="Times New Roman" w:cs="Times New Roman"/>
          <w:szCs w:val="24"/>
          <w:lang w:eastAsia="es-ES"/>
        </w:rPr>
        <w:t xml:space="preserve">r </w:t>
      </w:r>
      <w:r w:rsidR="0023043F">
        <w:rPr>
          <w:rFonts w:eastAsia="Times New Roman" w:cs="Times New Roman"/>
          <w:szCs w:val="24"/>
          <w:lang w:eastAsia="es-ES"/>
        </w:rPr>
        <w:t>and</w:t>
      </w:r>
      <w:r w:rsidR="0030440A">
        <w:rPr>
          <w:rFonts w:eastAsia="Times New Roman" w:cs="Times New Roman"/>
          <w:szCs w:val="24"/>
          <w:lang w:eastAsia="es-ES"/>
        </w:rPr>
        <w:t xml:space="preserve"> a trigger</w:t>
      </w:r>
      <w:r w:rsidR="0023043F">
        <w:rPr>
          <w:rFonts w:eastAsia="Times New Roman" w:cs="Times New Roman"/>
          <w:szCs w:val="24"/>
          <w:lang w:eastAsia="es-ES"/>
        </w:rPr>
        <w:t xml:space="preserve"> to the node</w:t>
      </w:r>
      <w:r>
        <w:rPr>
          <w:rFonts w:eastAsia="Times New Roman" w:cs="Times New Roman"/>
          <w:szCs w:val="24"/>
          <w:lang w:eastAsia="es-ES"/>
        </w:rPr>
        <w:t>.</w:t>
      </w:r>
      <w:r w:rsidR="0030440A">
        <w:rPr>
          <w:rFonts w:eastAsia="Times New Roman" w:cs="Times New Roman"/>
          <w:szCs w:val="24"/>
          <w:lang w:eastAsia="es-ES"/>
        </w:rPr>
        <w:t xml:space="preserve"> </w:t>
      </w:r>
      <w:r>
        <w:rPr>
          <w:rFonts w:eastAsia="Times New Roman" w:cs="Times New Roman"/>
          <w:szCs w:val="24"/>
          <w:lang w:eastAsia="es-ES"/>
        </w:rPr>
        <w:t xml:space="preserve">The </w:t>
      </w:r>
      <w:r w:rsidR="0030440A">
        <w:rPr>
          <w:rFonts w:eastAsia="Times New Roman" w:cs="Times New Roman"/>
          <w:szCs w:val="24"/>
          <w:lang w:eastAsia="es-ES"/>
        </w:rPr>
        <w:t xml:space="preserve">idea behind this architecture is that after the </w:t>
      </w:r>
      <w:r w:rsidR="005728DD">
        <w:rPr>
          <w:rFonts w:eastAsia="Times New Roman" w:cs="Times New Roman"/>
          <w:szCs w:val="24"/>
          <w:lang w:eastAsia="es-ES"/>
        </w:rPr>
        <w:t xml:space="preserve">main circuit </w:t>
      </w:r>
      <w:r>
        <w:rPr>
          <w:rFonts w:eastAsia="Times New Roman" w:cs="Times New Roman"/>
          <w:szCs w:val="24"/>
          <w:lang w:eastAsia="es-ES"/>
        </w:rPr>
        <w:t xml:space="preserve">obtains </w:t>
      </w:r>
      <w:r w:rsidR="000B0F69">
        <w:rPr>
          <w:rFonts w:eastAsia="Times New Roman" w:cs="Times New Roman"/>
          <w:szCs w:val="24"/>
          <w:lang w:eastAsia="es-ES"/>
        </w:rPr>
        <w:t>the measure,</w:t>
      </w:r>
      <w:r w:rsidR="0030440A">
        <w:rPr>
          <w:rFonts w:eastAsia="Times New Roman" w:cs="Times New Roman"/>
          <w:szCs w:val="24"/>
          <w:lang w:eastAsia="es-ES"/>
        </w:rPr>
        <w:t xml:space="preserve"> send</w:t>
      </w:r>
      <w:r w:rsidR="005728DD">
        <w:rPr>
          <w:rFonts w:eastAsia="Times New Roman" w:cs="Times New Roman"/>
          <w:szCs w:val="24"/>
          <w:lang w:eastAsia="es-ES"/>
        </w:rPr>
        <w:t>s</w:t>
      </w:r>
      <w:r w:rsidR="0030440A">
        <w:rPr>
          <w:rFonts w:eastAsia="Times New Roman" w:cs="Times New Roman"/>
          <w:szCs w:val="24"/>
          <w:lang w:eastAsia="es-ES"/>
        </w:rPr>
        <w:t xml:space="preserve"> the information and gets</w:t>
      </w:r>
      <w:r w:rsidR="00923C50">
        <w:rPr>
          <w:rFonts w:eastAsia="Times New Roman" w:cs="Times New Roman"/>
          <w:szCs w:val="24"/>
          <w:lang w:eastAsia="es-ES"/>
        </w:rPr>
        <w:t xml:space="preserve"> a</w:t>
      </w:r>
      <w:r w:rsidR="0030440A">
        <w:rPr>
          <w:rFonts w:eastAsia="Times New Roman" w:cs="Times New Roman"/>
          <w:szCs w:val="24"/>
          <w:lang w:eastAsia="es-ES"/>
        </w:rPr>
        <w:t xml:space="preserve"> confirmation</w:t>
      </w:r>
      <w:r w:rsidR="005728DD">
        <w:rPr>
          <w:rFonts w:eastAsia="Times New Roman" w:cs="Times New Roman"/>
          <w:szCs w:val="24"/>
          <w:lang w:eastAsia="es-ES"/>
        </w:rPr>
        <w:t xml:space="preserve"> </w:t>
      </w:r>
      <w:r w:rsidR="000B0F69">
        <w:rPr>
          <w:rFonts w:eastAsia="Times New Roman" w:cs="Times New Roman"/>
          <w:szCs w:val="24"/>
          <w:lang w:eastAsia="es-ES"/>
        </w:rPr>
        <w:t>from the server</w:t>
      </w:r>
      <w:r w:rsidR="00923C50">
        <w:rPr>
          <w:rFonts w:eastAsia="Times New Roman" w:cs="Times New Roman"/>
          <w:szCs w:val="24"/>
          <w:lang w:eastAsia="es-ES"/>
        </w:rPr>
        <w:t>,</w:t>
      </w:r>
      <w:r w:rsidR="000B0F69">
        <w:rPr>
          <w:rFonts w:eastAsia="Times New Roman" w:cs="Times New Roman"/>
          <w:szCs w:val="24"/>
          <w:lang w:eastAsia="es-ES"/>
        </w:rPr>
        <w:t xml:space="preserve"> </w:t>
      </w:r>
      <w:r w:rsidR="005728DD">
        <w:rPr>
          <w:rFonts w:eastAsia="Times New Roman" w:cs="Times New Roman"/>
          <w:szCs w:val="24"/>
          <w:lang w:eastAsia="es-ES"/>
        </w:rPr>
        <w:t>it</w:t>
      </w:r>
      <w:r w:rsidR="0030440A">
        <w:rPr>
          <w:rFonts w:eastAsia="Times New Roman" w:cs="Times New Roman"/>
          <w:szCs w:val="24"/>
          <w:lang w:eastAsia="es-ES"/>
        </w:rPr>
        <w:t xml:space="preserve"> send</w:t>
      </w:r>
      <w:r w:rsidR="005728DD">
        <w:rPr>
          <w:rFonts w:eastAsia="Times New Roman" w:cs="Times New Roman"/>
          <w:szCs w:val="24"/>
          <w:lang w:eastAsia="es-ES"/>
        </w:rPr>
        <w:t>s</w:t>
      </w:r>
      <w:r w:rsidR="0030440A">
        <w:rPr>
          <w:rFonts w:eastAsia="Times New Roman" w:cs="Times New Roman"/>
          <w:szCs w:val="24"/>
          <w:lang w:eastAsia="es-ES"/>
        </w:rPr>
        <w:t xml:space="preserve"> a signal to start </w:t>
      </w:r>
      <w:r w:rsidR="00923C50">
        <w:rPr>
          <w:rFonts w:eastAsia="Times New Roman" w:cs="Times New Roman"/>
          <w:szCs w:val="24"/>
          <w:lang w:eastAsia="es-ES"/>
        </w:rPr>
        <w:t xml:space="preserve">the </w:t>
      </w:r>
      <w:r w:rsidR="0030440A">
        <w:rPr>
          <w:rFonts w:eastAsia="Times New Roman" w:cs="Times New Roman"/>
          <w:szCs w:val="24"/>
          <w:lang w:eastAsia="es-ES"/>
        </w:rPr>
        <w:t xml:space="preserve">timer and </w:t>
      </w:r>
      <w:r w:rsidR="005728DD">
        <w:rPr>
          <w:rFonts w:eastAsia="Times New Roman" w:cs="Times New Roman"/>
          <w:szCs w:val="24"/>
          <w:lang w:eastAsia="es-ES"/>
        </w:rPr>
        <w:t>switches down</w:t>
      </w:r>
      <w:r w:rsidR="000B0F69">
        <w:rPr>
          <w:rFonts w:eastAsia="Times New Roman" w:cs="Times New Roman"/>
          <w:szCs w:val="24"/>
          <w:lang w:eastAsia="es-ES"/>
        </w:rPr>
        <w:t xml:space="preserve"> the measurement</w:t>
      </w:r>
      <w:r w:rsidR="0030440A">
        <w:rPr>
          <w:rFonts w:eastAsia="Times New Roman" w:cs="Times New Roman"/>
          <w:szCs w:val="24"/>
          <w:lang w:eastAsia="es-ES"/>
        </w:rPr>
        <w:t xml:space="preserve"> </w:t>
      </w:r>
      <w:r w:rsidR="000B0F69">
        <w:rPr>
          <w:rFonts w:eastAsia="Times New Roman" w:cs="Times New Roman"/>
          <w:szCs w:val="24"/>
          <w:lang w:eastAsia="es-ES"/>
        </w:rPr>
        <w:t>circuit</w:t>
      </w:r>
      <w:r w:rsidR="005728DD">
        <w:rPr>
          <w:rFonts w:eastAsia="Times New Roman" w:cs="Times New Roman"/>
          <w:szCs w:val="24"/>
          <w:lang w:eastAsia="es-ES"/>
        </w:rPr>
        <w:t>.</w:t>
      </w:r>
      <w:r w:rsidR="0030440A">
        <w:rPr>
          <w:rFonts w:eastAsia="Times New Roman" w:cs="Times New Roman"/>
          <w:szCs w:val="24"/>
          <w:lang w:eastAsia="es-ES"/>
        </w:rPr>
        <w:t xml:space="preserve"> </w:t>
      </w:r>
      <w:r w:rsidR="005728DD">
        <w:rPr>
          <w:rFonts w:eastAsia="Times New Roman" w:cs="Times New Roman"/>
          <w:szCs w:val="24"/>
          <w:lang w:eastAsia="es-ES"/>
        </w:rPr>
        <w:t>The</w:t>
      </w:r>
      <w:r w:rsidR="0030440A">
        <w:rPr>
          <w:rFonts w:eastAsia="Times New Roman" w:cs="Times New Roman"/>
          <w:szCs w:val="24"/>
          <w:lang w:eastAsia="es-ES"/>
        </w:rPr>
        <w:t xml:space="preserve"> </w:t>
      </w:r>
      <w:r w:rsidR="005728DD">
        <w:rPr>
          <w:rFonts w:eastAsia="Times New Roman" w:cs="Times New Roman"/>
          <w:szCs w:val="24"/>
          <w:lang w:eastAsia="es-ES"/>
        </w:rPr>
        <w:t xml:space="preserve">timer will </w:t>
      </w:r>
      <w:r w:rsidR="000B0F69">
        <w:rPr>
          <w:rFonts w:eastAsia="Times New Roman" w:cs="Times New Roman"/>
          <w:szCs w:val="24"/>
          <w:lang w:eastAsia="es-ES"/>
        </w:rPr>
        <w:t xml:space="preserve">count </w:t>
      </w:r>
      <w:r w:rsidR="005728DD">
        <w:rPr>
          <w:rFonts w:eastAsia="Times New Roman" w:cs="Times New Roman"/>
          <w:szCs w:val="24"/>
          <w:lang w:eastAsia="es-ES"/>
        </w:rPr>
        <w:t>until the next measurement cycle is required</w:t>
      </w:r>
      <w:r w:rsidR="00923C50">
        <w:rPr>
          <w:rFonts w:eastAsia="Times New Roman" w:cs="Times New Roman"/>
          <w:szCs w:val="24"/>
          <w:lang w:eastAsia="es-ES"/>
        </w:rPr>
        <w:t>,</w:t>
      </w:r>
      <w:r w:rsidR="005728DD">
        <w:rPr>
          <w:rFonts w:eastAsia="Times New Roman" w:cs="Times New Roman"/>
          <w:szCs w:val="24"/>
          <w:lang w:eastAsia="es-ES"/>
        </w:rPr>
        <w:t xml:space="preserve"> consuming 4</w:t>
      </w:r>
      <w:r w:rsidR="005728DD">
        <w:rPr>
          <w:rFonts w:ascii="Times New Roman" w:eastAsia="Times New Roman" w:hAnsi="Times New Roman" w:cs="Times New Roman"/>
          <w:szCs w:val="24"/>
          <w:lang w:eastAsia="es-ES"/>
        </w:rPr>
        <w:t>μ</w:t>
      </w:r>
      <w:r w:rsidR="005728DD">
        <w:rPr>
          <w:rFonts w:eastAsia="Times New Roman" w:cs="Times New Roman"/>
          <w:szCs w:val="24"/>
          <w:lang w:eastAsia="es-ES"/>
        </w:rPr>
        <w:t>V</w:t>
      </w:r>
      <w:r w:rsidR="00923C50">
        <w:rPr>
          <w:rFonts w:eastAsia="Times New Roman" w:cs="Times New Roman"/>
          <w:szCs w:val="24"/>
          <w:lang w:eastAsia="es-ES"/>
        </w:rPr>
        <w:t>.</w:t>
      </w:r>
      <w:r w:rsidR="005728DD">
        <w:rPr>
          <w:rFonts w:eastAsia="Times New Roman" w:cs="Times New Roman"/>
          <w:szCs w:val="24"/>
          <w:lang w:eastAsia="es-ES"/>
        </w:rPr>
        <w:t xml:space="preserve"> </w:t>
      </w:r>
      <w:r w:rsidR="00923C50">
        <w:rPr>
          <w:rFonts w:eastAsia="Times New Roman" w:cs="Times New Roman"/>
          <w:szCs w:val="24"/>
          <w:lang w:eastAsia="es-ES"/>
        </w:rPr>
        <w:t xml:space="preserve">When </w:t>
      </w:r>
      <w:r w:rsidR="005728DD">
        <w:rPr>
          <w:rFonts w:eastAsia="Times New Roman" w:cs="Times New Roman"/>
          <w:szCs w:val="24"/>
          <w:lang w:eastAsia="es-ES"/>
        </w:rPr>
        <w:t xml:space="preserve">the cycle </w:t>
      </w:r>
      <w:r w:rsidR="00923C50">
        <w:rPr>
          <w:rFonts w:eastAsia="Times New Roman" w:cs="Times New Roman"/>
          <w:szCs w:val="24"/>
          <w:lang w:eastAsia="es-ES"/>
        </w:rPr>
        <w:t xml:space="preserve">is </w:t>
      </w:r>
      <w:r w:rsidR="005728DD">
        <w:rPr>
          <w:rFonts w:eastAsia="Times New Roman" w:cs="Times New Roman"/>
          <w:szCs w:val="24"/>
          <w:lang w:eastAsia="es-ES"/>
        </w:rPr>
        <w:t>complete</w:t>
      </w:r>
      <w:r w:rsidR="00923C50">
        <w:rPr>
          <w:rFonts w:eastAsia="Times New Roman" w:cs="Times New Roman"/>
          <w:szCs w:val="24"/>
          <w:lang w:eastAsia="es-ES"/>
        </w:rPr>
        <w:t>d,</w:t>
      </w:r>
      <w:r w:rsidR="005728DD">
        <w:rPr>
          <w:rFonts w:eastAsia="Times New Roman" w:cs="Times New Roman"/>
          <w:szCs w:val="24"/>
          <w:lang w:eastAsia="es-ES"/>
        </w:rPr>
        <w:t xml:space="preserve"> it triggers </w:t>
      </w:r>
      <w:r w:rsidR="000B0F69">
        <w:rPr>
          <w:rFonts w:eastAsia="Times New Roman" w:cs="Times New Roman"/>
          <w:szCs w:val="24"/>
          <w:lang w:eastAsia="es-ES"/>
        </w:rPr>
        <w:t>again</w:t>
      </w:r>
      <w:r w:rsidR="005728DD">
        <w:rPr>
          <w:rFonts w:eastAsia="Times New Roman" w:cs="Times New Roman"/>
          <w:szCs w:val="24"/>
          <w:lang w:eastAsia="es-ES"/>
        </w:rPr>
        <w:t xml:space="preserve"> the </w:t>
      </w:r>
      <w:r w:rsidR="000B0F69">
        <w:rPr>
          <w:rFonts w:eastAsia="Times New Roman" w:cs="Times New Roman"/>
          <w:szCs w:val="24"/>
          <w:lang w:eastAsia="es-ES"/>
        </w:rPr>
        <w:t xml:space="preserve">measurement </w:t>
      </w:r>
      <w:r w:rsidR="005728DD">
        <w:rPr>
          <w:rFonts w:eastAsia="Times New Roman" w:cs="Times New Roman"/>
          <w:szCs w:val="24"/>
          <w:lang w:eastAsia="es-ES"/>
        </w:rPr>
        <w:t xml:space="preserve">circuit avoiding it to be </w:t>
      </w:r>
      <w:r w:rsidR="000206D1">
        <w:rPr>
          <w:rFonts w:eastAsia="Times New Roman" w:cs="Times New Roman"/>
          <w:szCs w:val="24"/>
          <w:lang w:eastAsia="es-ES"/>
        </w:rPr>
        <w:t>active</w:t>
      </w:r>
      <w:r w:rsidR="005728DD">
        <w:rPr>
          <w:rFonts w:eastAsia="Times New Roman" w:cs="Times New Roman"/>
          <w:szCs w:val="24"/>
          <w:lang w:eastAsia="es-ES"/>
        </w:rPr>
        <w:t xml:space="preserve"> the whole time</w:t>
      </w:r>
      <w:r w:rsidR="00923C50">
        <w:rPr>
          <w:rFonts w:eastAsia="Times New Roman" w:cs="Times New Roman"/>
          <w:szCs w:val="24"/>
          <w:lang w:eastAsia="es-ES"/>
        </w:rPr>
        <w:t>,</w:t>
      </w:r>
      <w:r w:rsidR="005728DD">
        <w:rPr>
          <w:rFonts w:eastAsia="Times New Roman" w:cs="Times New Roman"/>
          <w:szCs w:val="24"/>
          <w:lang w:eastAsia="es-ES"/>
        </w:rPr>
        <w:t xml:space="preserve"> </w:t>
      </w:r>
      <w:r w:rsidR="000B0F69" w:rsidRPr="003125B1">
        <w:rPr>
          <w:rFonts w:eastAsia="Times New Roman" w:cs="Times New Roman"/>
          <w:szCs w:val="24"/>
          <w:lang w:eastAsia="es-ES"/>
        </w:rPr>
        <w:t>misspending</w:t>
      </w:r>
      <w:r w:rsidR="005728DD">
        <w:rPr>
          <w:rFonts w:eastAsia="Times New Roman" w:cs="Times New Roman"/>
          <w:szCs w:val="24"/>
          <w:lang w:eastAsia="es-ES"/>
        </w:rPr>
        <w:t xml:space="preserve"> energy.</w:t>
      </w:r>
    </w:p>
    <w:p w:rsidR="00C92EA4" w:rsidRDefault="00C92EA4" w:rsidP="00290D19">
      <w:pPr>
        <w:pStyle w:val="Para"/>
        <w:rPr>
          <w:rFonts w:eastAsia="Times New Roman" w:cs="Times New Roman"/>
          <w:szCs w:val="24"/>
          <w:lang w:eastAsia="es-ES"/>
        </w:rPr>
      </w:pPr>
    </w:p>
    <w:p w:rsidR="00C92EA4" w:rsidRPr="00F51E06" w:rsidRDefault="00C92EA4" w:rsidP="00C92EA4">
      <w:pPr>
        <w:pStyle w:val="Para"/>
        <w:rPr>
          <w:rFonts w:eastAsia="Times New Roman" w:cs="Times New Roman"/>
          <w:szCs w:val="24"/>
          <w:lang w:val="en-GB" w:eastAsia="es-ES"/>
        </w:rPr>
      </w:pPr>
      <w:r w:rsidRPr="00FF268D">
        <w:rPr>
          <w:rFonts w:eastAsia="Times New Roman" w:cs="Times New Roman"/>
          <w:szCs w:val="24"/>
          <w:lang w:eastAsia="es-ES"/>
        </w:rPr>
        <w:t>LPWAN</w:t>
      </w:r>
      <w:r w:rsidRPr="00F17CC4">
        <w:rPr>
          <w:rFonts w:eastAsia="Times New Roman" w:cs="Times New Roman"/>
          <w:szCs w:val="24"/>
          <w:lang w:eastAsia="es-ES"/>
        </w:rPr>
        <w:t xml:space="preserve"> ha</w:t>
      </w:r>
      <w:ins w:id="141" w:author="lfninov lfninov" w:date="2021-05-26T10:49:00Z">
        <w:r w:rsidR="00FF268D">
          <w:rPr>
            <w:rFonts w:eastAsia="Times New Roman" w:cs="Times New Roman"/>
            <w:szCs w:val="24"/>
            <w:lang w:eastAsia="es-ES"/>
          </w:rPr>
          <w:t>s</w:t>
        </w:r>
      </w:ins>
      <w:del w:id="142" w:author="lfninov lfninov" w:date="2021-05-26T10:49:00Z">
        <w:r w:rsidRPr="00F17CC4" w:rsidDel="00FF268D">
          <w:rPr>
            <w:rFonts w:eastAsia="Times New Roman" w:cs="Times New Roman"/>
            <w:szCs w:val="24"/>
            <w:lang w:eastAsia="es-ES"/>
          </w:rPr>
          <w:delText>ve</w:delText>
        </w:r>
      </w:del>
      <w:r>
        <w:t xml:space="preserve"> b</w:t>
      </w:r>
      <w:ins w:id="143" w:author="lfninov lfninov" w:date="2021-05-26T10:49:00Z">
        <w:r w:rsidR="00FF268D">
          <w:t>een</w:t>
        </w:r>
      </w:ins>
      <w:del w:id="144" w:author="lfninov lfninov" w:date="2021-05-26T10:49:00Z">
        <w:r w:rsidDel="00FF268D">
          <w:delText>eing</w:delText>
        </w:r>
      </w:del>
      <w:r>
        <w:t xml:space="preserve"> applied to several fields, showing high performance and reliability to transfer data and fault tolerance</w:t>
      </w:r>
      <w:r w:rsidR="00490013">
        <w:t>.</w:t>
      </w:r>
      <w:r>
        <w:t xml:space="preserve"> </w:t>
      </w:r>
      <w:r w:rsidR="00490013">
        <w:t xml:space="preserve">Some </w:t>
      </w:r>
      <w:r>
        <w:t>interesting applications include: livestock remote surveillance base</w:t>
      </w:r>
      <w:r w:rsidR="00490013">
        <w:t>d</w:t>
      </w:r>
      <w:r>
        <w:t xml:space="preserve"> on a collar to monitor vital sings </w:t>
      </w:r>
      <w:r w:rsidR="00490013">
        <w:t xml:space="preserve">in cows </w:t>
      </w:r>
      <w:r>
        <w:fldChar w:fldCharType="begin" w:fldLock="1"/>
      </w:r>
      <w:r>
        <w:instrText>ADDIN CSL_CITATION {"citationItems":[{"id":"ITEM-1","itemData":{"DOI":"10.1109/ICEBE.2018.00041","ISBN":"9781538679920","abstract":"In recent years, animal husbandry in China has developed rapidly. However, due to poor network environment in pastoral areas, IoT technology is difficult to apply. Due to the lack of effective supervision, livestock suffer from varying degrees of health problems. This has seriously affected the development of animal husbandry. The emergence of lowpower, long-distance Internet of Things technologies, represented by Lora, has made it possible to establish a realtime monitoring system for the behavior of livestock. This system includes nodes, gateways, and servers, and is based on LoRaWAN. These nodes take the SX1278 as the core and integrate the STM32L151 low-power controller, GPS, and accelerometer. The system is tested and analyzed. The experimental results show that the scheme has the characteristics of long communication distance, low power consumption, convenient networking, and good real-time performance. It has a wide range of application prospects.","author":[{"dropping-particle":"","family":"Li","given":"Qi","non-dropping-particle":"","parse-names":false,"suffix":""},{"dropping-particle":"","family":"Liu","given":"Zhanghua","non-dropping-particle":"","parse-names":false,"suffix":""},{"dropping-particle":"","family":"Xiao","given":"Junsheng","non-dropping-particle":"","parse-names":false,"suffix":""}],"container-title":"Proceedings - 2018 IEEE 15th International Conference on e-Business Engineering, ICEBE 2018","id":"ITEM-1","issued":{"date-parts":[["2018","12","27"]]},"page":"213-217","publisher":"Institute of Electrical and Electronics Engineers Inc.","title":"A Data Collection Collar for Vital Signs of Cows on the Grassland Based on LoRa","type":"paper-conference"},"uris":["http://www.mendeley.com/documents/?uuid=2898cb42-5afa-3065-9599-702b30a7c28e"]}],"mendeley":{"formattedCitation":"(Li, Liu, &amp; Xiao, 2018)","plainTextFormattedCitation":"(Li, Liu, &amp; Xiao, 2018)","previouslyFormattedCitation":"(Li, Liu, &amp; Xiao, 2018)"},"properties":{"noteIndex":0},"schema":"https://github.com/citation-style-language/schema/raw/master/csl-citation.json"}</w:instrText>
      </w:r>
      <w:r>
        <w:fldChar w:fldCharType="separate"/>
      </w:r>
      <w:r w:rsidRPr="007121C9">
        <w:rPr>
          <w:noProof/>
        </w:rPr>
        <w:t>(Li</w:t>
      </w:r>
      <w:r w:rsidR="00D06034">
        <w:rPr>
          <w:noProof/>
        </w:rPr>
        <w:t xml:space="preserve"> et sl., </w:t>
      </w:r>
      <w:r w:rsidRPr="007121C9">
        <w:rPr>
          <w:noProof/>
        </w:rPr>
        <w:t>2018)</w:t>
      </w:r>
      <w:r>
        <w:fldChar w:fldCharType="end"/>
      </w:r>
      <w:r w:rsidR="00490013">
        <w:t>;</w:t>
      </w:r>
      <w:r>
        <w:t xml:space="preserve"> metering the average consumption of households in the electrical grid in cities </w:t>
      </w:r>
      <w:r>
        <w:fldChar w:fldCharType="begin" w:fldLock="1"/>
      </w:r>
      <w:r>
        <w:instrText>ADDIN CSL_CITATION {"citationItems":[{"id":"ITEM-1","itemData":{"DOI":"10.1109/TIE.2018.2816006","ISSN":"02780046","abstract":"This paper studies a specific low-power wireless technology capable of reaching a long range, namely long range (LoRa). Such a technology can be used by different applications in cities involving many transmitting devices while requiring loose communication constrains. We focus on electricity grids, where LoRa end-devices are smart meters that send the average power demanded by their respective households during a given period. The successfully decoded data by the LoRa gateway are used by an aggregator to reconstruct the daily households' profiles. We show how the interference from concurrent transmissions from both LoRa and non-LoRa devices negatively affect the communication outage probability and the link effective bit-rate. Besides, we use actual electricity consumption data to compare time-based and event-based sampling strategies, showing the advantages of the latter. We then employ this analysis to assess the gateway range that achieves an average outage probability that leads to a signal reconstruction with a given requirement. We also discuss that, although the proposed analysis focuses on electricity metering, it can be easily extended to any other smart city application with similar requirements, such as water metering or traffic monitoring.","author":[{"dropping-particle":"","family":"Castro Tomé","given":"Mauricio","non-dropping-particle":"De","parse-names":false,"suffix":""},{"dropping-particle":"","family":"Nardelli","given":"Pedro H.J.","non-dropping-particle":"","parse-names":false,"suffix":""},{"dropping-particle":"","family":"Alves","given":"Hirley","non-dropping-particle":"","parse-names":false,"suffix":""}],"container-title":"IEEE Transactions on Industrial Electronics","id":"ITEM-1","issue":"2","issued":{"date-parts":[["2019","2","1"]]},"page":"1629-1637","publisher":"Institute of Electrical and Electronics Engineers Inc.","title":"Long-Range Low-Power Wireless Networks and Sampling Strategies in Electricity Metering","type":"article-journal","volume":"66"},"uris":["http://www.mendeley.com/documents/?uuid=12063c7c-c9fb-31bb-8c06-513336710f09"]}],"mendeley":{"formattedCitation":"(De Castro Tomé, Nardelli, &amp; Alves, 2019)","plainTextFormattedCitation":"(De Castro Tomé, Nardelli, &amp; Alves, 2019)","previouslyFormattedCitation":"(De Castro Tomé, Nardelli, &amp; Alves, 2019)"},"properties":{"noteIndex":0},"schema":"https://github.com/citation-style-language/schema/raw/master/csl-citation.json"}</w:instrText>
      </w:r>
      <w:r>
        <w:fldChar w:fldCharType="separate"/>
      </w:r>
      <w:r w:rsidR="00C86098" w:rsidRPr="007121C9">
        <w:rPr>
          <w:noProof/>
        </w:rPr>
        <w:t>(de castro tomé, nardelli, &amp; alves, 2019)</w:t>
      </w:r>
      <w:r>
        <w:fldChar w:fldCharType="end"/>
      </w:r>
      <w:r w:rsidR="00C86098">
        <w:t xml:space="preserve">, and remote </w:t>
      </w:r>
      <w:r w:rsidR="0037729D">
        <w:t>sensing</w:t>
      </w:r>
      <w:r w:rsidR="00C44629">
        <w:t xml:space="preserve"> humidity of soils and control field </w:t>
      </w:r>
      <w:r w:rsidR="0023043F">
        <w:t xml:space="preserve">irrigation </w:t>
      </w:r>
      <w:r w:rsidR="00C44629">
        <w:t xml:space="preserve">in agriculture </w:t>
      </w:r>
      <w:r w:rsidR="00C44629">
        <w:fldChar w:fldCharType="begin" w:fldLock="1"/>
      </w:r>
      <w:r w:rsidR="00D604E1">
        <w:instrText>ADDIN CSL_CITATION {"citationItems":[{"id":"ITEM-1","itemData":{"DOI":"10.1109/GLOCOMW.2017.8269115","ISBN":"9781538639207","abstract":"Water resource: one of the most important natural resource problem to be paid more attention in the world in 21st Century. Irrigation method in traditional agriculture has low utilization of water resource. With the development of Internet of Things(IoT), smart irrigation system has became a new trend in the field of agricultural irrigation. This paper proposes a LoRa- based smart irrigation system. In this system, the irrigation node is mainly composed of LoRa communication module, solenoid valve and hydroelectric generator. The irrigation node sends data to cloud through LoRa gateways via wireless transmission. The system can be controlled remotely by mobile applications. Experimental results show that both transmission distance and energy consumption in the proposed system are reliable the proposed system are reliable.","author":[{"dropping-particle":"","family":"Zhao","given":"Wenju","non-dropping-particle":"","parse-names":false,"suffix":""},{"dropping-particle":"","family":"Lin","given":"Shengwei","non-dropping-particle":"","parse-names":false,"suffix":""},{"dropping-particle":"","family":"Han","given":"Jiwen","non-dropping-particle":"","parse-names":false,"suffix":""},{"dropping-particle":"","family":"Xu","given":"Rongtao","non-dropping-particle":"","parse-names":false,"suffix":""},{"dropping-particle":"","family":"Hou","given":"Lu","non-dropping-particle":"","parse-names":false,"suffix":""}],"container-title":"2017 IEEE Globecom Workshops, GC Wkshps 2017 - Proceedings","id":"ITEM-1","issued":{"date-parts":[["2018","1","24"]]},"page":"1-6","publisher":"Institute of Electrical and Electronics Engineers Inc.","title":"Design and Implementation of Smart Irrigation System Based on LoRa","type":"paper-conference","volume":"2018-January"},"uris":["http://www.mendeley.com/documents/?uuid=82d6df38-0312-318c-94aa-412e94e0e0b1"]}],"mendeley":{"formattedCitation":"(Zhao, Lin, Han, Xu, &amp; Hou, 2018)","plainTextFormattedCitation":"(Zhao, Lin, Han, Xu, &amp; Hou, 2018)","previouslyFormattedCitation":"(Zhao, Lin, Han, Xu, &amp; Hou, 2018)"},"properties":{"noteIndex":0},"schema":"https://github.com/citation-style-language/schema/raw/master/csl-citation.json"}</w:instrText>
      </w:r>
      <w:r w:rsidR="00C44629">
        <w:fldChar w:fldCharType="separate"/>
      </w:r>
      <w:r w:rsidR="00C44629" w:rsidRPr="00C44629">
        <w:rPr>
          <w:noProof/>
        </w:rPr>
        <w:t>(Zhao</w:t>
      </w:r>
      <w:r w:rsidR="00D06034">
        <w:rPr>
          <w:noProof/>
        </w:rPr>
        <w:t xml:space="preserve"> et al.</w:t>
      </w:r>
      <w:r w:rsidR="00C44629" w:rsidRPr="00C44629">
        <w:rPr>
          <w:noProof/>
        </w:rPr>
        <w:t>, 2018)</w:t>
      </w:r>
      <w:r w:rsidR="00C44629">
        <w:fldChar w:fldCharType="end"/>
      </w:r>
      <w:r w:rsidR="00F51E06">
        <w:t xml:space="preserve">. </w:t>
      </w:r>
      <w:r w:rsidR="00C86098">
        <w:t>LPWAN ha</w:t>
      </w:r>
      <w:ins w:id="145" w:author="lfninov lfninov" w:date="2021-05-26T10:50:00Z">
        <w:r w:rsidR="00FF268D">
          <w:t>s</w:t>
        </w:r>
      </w:ins>
      <w:del w:id="146" w:author="lfninov lfninov" w:date="2021-05-26T10:50:00Z">
        <w:r w:rsidR="00C86098" w:rsidDel="00FF268D">
          <w:delText>ve</w:delText>
        </w:r>
      </w:del>
      <w:r w:rsidR="00C86098">
        <w:t xml:space="preserve"> also been used to </w:t>
      </w:r>
      <w:r w:rsidR="00F51E06">
        <w:t xml:space="preserve">reduce the cost of public street illumination by adjusting brightness, detecting </w:t>
      </w:r>
      <w:r w:rsidR="00AF6E11">
        <w:t>abnormal</w:t>
      </w:r>
      <w:r w:rsidR="00F51E06">
        <w:t xml:space="preserve"> </w:t>
      </w:r>
      <w:r w:rsidR="00AF6E11">
        <w:t>consumption</w:t>
      </w:r>
      <w:r w:rsidR="00F51E06">
        <w:t xml:space="preserve"> and determin</w:t>
      </w:r>
      <w:r w:rsidR="00C86098">
        <w:t>ing</w:t>
      </w:r>
      <w:r w:rsidR="00F51E06">
        <w:t xml:space="preserve"> when a streetlight needs maintenance </w:t>
      </w:r>
      <w:r w:rsidR="00F51E06">
        <w:fldChar w:fldCharType="begin" w:fldLock="1"/>
      </w:r>
      <w:r w:rsidR="00AF6E11">
        <w:instrText>ADDIN CSL_CITATION {"citationItems":[{"id":"ITEM-1","itemData":{"DOI":"10.1109/SGCF.2019.8782413","ISBN":"9781728113159","abstract":"Streetlighting is important for city security and improving the quality of life. However, the cost of energy for urban streetlighting is high. Various efforts have been made to reduce this cost and improve maintenance services for streetlighting. Such efforts are to install an adaptive lighting management system that allows remote monitoring and control of streetlights and adjusts their brightness according to traffic intensity with artificial intelligence methods. In this paper, selected existing efforts are reviewed and a unique solution to manage streetlighting remotely based on LoRa (Long Range)-technology is introduced. This proposed solution will be deployed as a pilot installation at Edirnekapr cemetery in Istanbul, Turkey.","author":[{"dropping-particle":"","family":"Bingol","given":"Ezgi","non-dropping-particle":"","parse-names":false,"suffix":""},{"dropping-particle":"","family":"Kuzlu","given":"Murat","non-dropping-particle":"","parse-names":false,"suffix":""},{"dropping-particle":"","family":"Pipattanasompom","given":"Manisa","non-dropping-particle":"","parse-names":false,"suffix":""}],"container-title":"7th International Istanbul Smart Grids and Cities Congress and Fair, ICSG 2019 - Proceedings","id":"ITEM-1","issued":{"date-parts":[["2019","4","1"]]},"page":"66-70","publisher":"Institute of Electrical and Electronics Engineers Inc.","title":"A LoRa-based Smart Streetlighting System for Smart Cities","type":"paper-conference"},"uris":["http://www.mendeley.com/documents/?uuid=b47bbc7f-bc99-36bd-9127-d05e7e81f72b"]}],"mendeley":{"formattedCitation":"(Bingol, Kuzlu, &amp; Pipattanasompom, 2019)","plainTextFormattedCitation":"(Bingol, Kuzlu, &amp; Pipattanasompom, 2019)","previouslyFormattedCitation":"(Bingol, Kuzlu, &amp; Pipattanasompom, 2019)"},"properties":{"noteIndex":0},"schema":"https://github.com/citation-style-language/schema/raw/master/csl-citation.json"}</w:instrText>
      </w:r>
      <w:r w:rsidR="00F51E06">
        <w:fldChar w:fldCharType="separate"/>
      </w:r>
      <w:r w:rsidR="00F51E06" w:rsidRPr="00F51E06">
        <w:rPr>
          <w:noProof/>
        </w:rPr>
        <w:t>(Bingol</w:t>
      </w:r>
      <w:r w:rsidR="00D06034">
        <w:rPr>
          <w:noProof/>
        </w:rPr>
        <w:t xml:space="preserve"> et al.</w:t>
      </w:r>
      <w:r w:rsidR="00F51E06" w:rsidRPr="00F51E06">
        <w:rPr>
          <w:noProof/>
        </w:rPr>
        <w:t>, 2019)</w:t>
      </w:r>
      <w:r w:rsidR="00F51E06">
        <w:fldChar w:fldCharType="end"/>
      </w:r>
      <w:r w:rsidR="00AF6E11">
        <w:t xml:space="preserve">. </w:t>
      </w:r>
      <w:r w:rsidR="009D67E0">
        <w:t xml:space="preserve">An </w:t>
      </w:r>
      <w:r w:rsidR="00AF6E11">
        <w:t xml:space="preserve">ad hoc </w:t>
      </w:r>
      <w:r w:rsidR="00AF6E11">
        <w:lastRenderedPageBreak/>
        <w:t>network</w:t>
      </w:r>
      <w:r w:rsidR="009D67E0">
        <w:t xml:space="preserve"> was implemented</w:t>
      </w:r>
      <w:r w:rsidR="00AF6E11">
        <w:t xml:space="preserve"> in a bicycle share</w:t>
      </w:r>
      <w:r w:rsidR="00D77DB9">
        <w:t>d</w:t>
      </w:r>
      <w:r w:rsidR="00AF6E11">
        <w:t xml:space="preserve"> system</w:t>
      </w:r>
      <w:r w:rsidR="0037729D">
        <w:t xml:space="preserve"> in </w:t>
      </w:r>
      <w:r w:rsidR="00AF6E11">
        <w:t>Lyon-France, to share data</w:t>
      </w:r>
      <w:r w:rsidR="009D67E0">
        <w:t>.</w:t>
      </w:r>
      <w:r w:rsidR="00AF6E11">
        <w:t xml:space="preserve"> </w:t>
      </w:r>
      <w:r w:rsidR="00D77DB9">
        <w:t>B</w:t>
      </w:r>
      <w:r w:rsidR="00AF6E11">
        <w:t xml:space="preserve">icycles are equipped with a transmission module and bike stations are </w:t>
      </w:r>
      <w:r w:rsidR="00CA01B0">
        <w:t xml:space="preserve">bridged to internet to send data </w:t>
      </w:r>
      <w:r w:rsidR="00AF6E11">
        <w:t xml:space="preserve">collected by bicycles  </w:t>
      </w:r>
      <w:r w:rsidR="00AF6E11">
        <w:fldChar w:fldCharType="begin" w:fldLock="1"/>
      </w:r>
      <w:r w:rsidR="00765FD3">
        <w:instrText>ADDIN CSL_CITATION {"citationItems":[{"id":"ITEM-1","itemData":{"DOI":"10.3390/s18092819","ISSN":"1424-8220","abstract":"&lt;p&gt;Intelligent Transport Systems (ITS) are an essential part of the global world. They play a substantial role for facing many issues such as traffic jams, high accident rates, unhealthy lifestyles, air pollution, etc. Public bike sharing system is one part of ITS and can be used to collect data from mobiles devices. In this paper, we propose an efficient, “Internet of Bikes”, IoB-DTN routing protocol based on data aggregation which applies the Delay Tolerant Network (DTN) paradigm to Internet of Things (IoT) applications running data collection on urban bike sharing system based sensor network. We propose and evaluate three variants of IoB-DTN: IoB based on spatial aggregation (IoB-SA), IoB based on temporal aggregation (IoB-TA) and IoB based on spatiotemporal aggregation (IoB-STA). The simulation results show that the three variants offer the best performances regarding several metrics, comparing to IoB-DTN without aggregation and the low-power long-range technology, LoRa type. In an urban application, the choice of the type of which variant of IoB should be used depends on the sensed values.&lt;/p&gt;","author":[{"dropping-particle":"","family":"Zguira","given":"Yosra","non-dropping-particle":"","parse-names":false,"suffix":""},{"dropping-particle":"","family":"Rivano","given":"Hervé","non-dropping-particle":"","parse-names":false,"suffix":""},{"dropping-particle":"","family":"Meddeb","given":"Aref","non-dropping-particle":"","parse-names":false,"suffix":""}],"container-title":"Sensors","id":"ITEM-1","issue":"9","issued":{"date-parts":[["2018","8","27"]]},"page":"2819","publisher":"MDPI AG","title":"Internet of Bikes: A DTN Protocol with Data Aggregation for Urban Data Collection","type":"article-journal","volume":"18"},"uris":["http://www.mendeley.com/documents/?uuid=38392ef3-938a-3f63-a8ec-e787e5adab8a"]}],"mendeley":{"formattedCitation":"(Zguira, Rivano, &amp; Meddeb, 2018)","plainTextFormattedCitation":"(Zguira, Rivano, &amp; Meddeb, 2018)","previouslyFormattedCitation":"(Zguira, Rivano, &amp; Meddeb, 2018)"},"properties":{"noteIndex":0},"schema":"https://github.com/citation-style-language/schema/raw/master/csl-citation.json"}</w:instrText>
      </w:r>
      <w:r w:rsidR="00AF6E11">
        <w:fldChar w:fldCharType="separate"/>
      </w:r>
      <w:r w:rsidR="00AF6E11" w:rsidRPr="00AF6E11">
        <w:rPr>
          <w:noProof/>
        </w:rPr>
        <w:t>(Zguira</w:t>
      </w:r>
      <w:r w:rsidR="00D06034">
        <w:rPr>
          <w:noProof/>
        </w:rPr>
        <w:t xml:space="preserve"> et al.</w:t>
      </w:r>
      <w:r w:rsidR="00AF6E11" w:rsidRPr="00AF6E11">
        <w:rPr>
          <w:noProof/>
        </w:rPr>
        <w:t>, 2018)</w:t>
      </w:r>
      <w:r w:rsidR="00AF6E11">
        <w:fldChar w:fldCharType="end"/>
      </w:r>
    </w:p>
    <w:p w:rsidR="00CD5068" w:rsidRDefault="00E741AD">
      <w:pPr>
        <w:pStyle w:val="FigureCaption"/>
        <w:rPr>
          <w:lang w:eastAsia="es-ES"/>
        </w:rPr>
      </w:pPr>
      <w:r>
        <w:t xml:space="preserve">Once </w:t>
      </w:r>
      <w:r w:rsidR="00D77DB9">
        <w:t xml:space="preserve">the </w:t>
      </w:r>
      <w:r w:rsidR="00CD5068">
        <w:t>IoT server receives data</w:t>
      </w:r>
      <w:r>
        <w:t xml:space="preserve">, </w:t>
      </w:r>
      <w:r w:rsidR="00D77DB9">
        <w:t xml:space="preserve">it </w:t>
      </w:r>
      <w:r>
        <w:t>process</w:t>
      </w:r>
      <w:r w:rsidR="00D77DB9">
        <w:t>es</w:t>
      </w:r>
      <w:r>
        <w:t xml:space="preserve"> the information in </w:t>
      </w:r>
      <w:r w:rsidR="0026670F">
        <w:t xml:space="preserve">such </w:t>
      </w:r>
      <w:r>
        <w:t xml:space="preserve">a way that </w:t>
      </w:r>
      <w:r w:rsidR="00CD5068">
        <w:t>efficiently</w:t>
      </w:r>
      <w:r w:rsidR="00121CAA">
        <w:t xml:space="preserve"> comput</w:t>
      </w:r>
      <w:r w:rsidR="0026670F">
        <w:t>ing</w:t>
      </w:r>
      <w:r w:rsidR="00F17B55">
        <w:t xml:space="preserve"> </w:t>
      </w:r>
      <w:r w:rsidR="0026670F">
        <w:t xml:space="preserve">routes </w:t>
      </w:r>
      <w:r w:rsidR="00F17B55">
        <w:t xml:space="preserve">becomes </w:t>
      </w:r>
      <w:r w:rsidR="0026670F">
        <w:t xml:space="preserve">a </w:t>
      </w:r>
      <w:r w:rsidR="00F17B55">
        <w:t>challenge</w:t>
      </w:r>
      <w:del w:id="147" w:author="Miguel" w:date="2021-05-27T12:19:00Z">
        <w:r w:rsidDel="003125B1">
          <w:delText>,</w:delText>
        </w:r>
      </w:del>
      <w:r>
        <w:t xml:space="preserve"> </w:t>
      </w:r>
      <w:del w:id="148" w:author="Miguel" w:date="2021-05-27T12:18:00Z">
        <w:r w:rsidR="00EF6B20" w:rsidRPr="00FF268D" w:rsidDel="003125B1">
          <w:rPr>
            <w:highlight w:val="yellow"/>
            <w:rPrChange w:id="149" w:author="lfninov lfninov" w:date="2021-05-26T10:52:00Z">
              <w:rPr/>
            </w:rPrChange>
          </w:rPr>
          <w:delText>w</w:delText>
        </w:r>
        <w:r w:rsidR="0026670F" w:rsidRPr="00FF268D" w:rsidDel="003125B1">
          <w:rPr>
            <w:highlight w:val="yellow"/>
            <w:rPrChange w:id="150" w:author="lfninov lfninov" w:date="2021-05-26T10:52:00Z">
              <w:rPr/>
            </w:rPrChange>
          </w:rPr>
          <w:delText>it</w:delText>
        </w:r>
        <w:r w:rsidR="00EF6B20" w:rsidRPr="00FF268D" w:rsidDel="003125B1">
          <w:rPr>
            <w:highlight w:val="yellow"/>
            <w:rPrChange w:id="151" w:author="lfninov lfninov" w:date="2021-05-26T10:52:00Z">
              <w:rPr/>
            </w:rPrChange>
          </w:rPr>
          <w:delText>h</w:delText>
        </w:r>
        <w:r w:rsidDel="003125B1">
          <w:delText xml:space="preserve"> </w:delText>
        </w:r>
      </w:del>
      <w:ins w:id="152" w:author="Miguel" w:date="2021-05-27T12:18:00Z">
        <w:r w:rsidR="003125B1">
          <w:t xml:space="preserve">of </w:t>
        </w:r>
      </w:ins>
      <w:r>
        <w:t xml:space="preserve">high complexity </w:t>
      </w:r>
      <w:r w:rsidR="0037729D">
        <w:t xml:space="preserve">because finding </w:t>
      </w:r>
      <w:r w:rsidR="00665902">
        <w:t xml:space="preserve">routes </w:t>
      </w:r>
      <w:r w:rsidR="0037729D">
        <w:t>i</w:t>
      </w:r>
      <w:r w:rsidR="00F17B55">
        <w:t xml:space="preserve">n multiple </w:t>
      </w:r>
      <w:r w:rsidR="00665902">
        <w:t xml:space="preserve">paths </w:t>
      </w:r>
      <w:r w:rsidR="00D10D68">
        <w:t>is</w:t>
      </w:r>
      <w:r w:rsidR="0037729D">
        <w:t xml:space="preserve"> a combinatorial problem</w:t>
      </w:r>
      <w:r w:rsidR="00CD5068">
        <w:t xml:space="preserve">. </w:t>
      </w:r>
      <w:r w:rsidR="00574472" w:rsidRPr="00765FD3">
        <w:t>I</w:t>
      </w:r>
      <w:r w:rsidR="00574472" w:rsidRPr="002D1895">
        <w:t xml:space="preserve">n the case of </w:t>
      </w:r>
      <w:r w:rsidR="00574472">
        <w:t>waste collection</w:t>
      </w:r>
      <w:r w:rsidR="00F17B55">
        <w:t>,</w:t>
      </w:r>
      <w:r w:rsidR="00574472">
        <w:t xml:space="preserve"> trucks have a limited load capacity, they should go along a set of locations picking up the waste material until their load capacity is completed</w:t>
      </w:r>
      <w:r w:rsidR="0045374D">
        <w:t>.</w:t>
      </w:r>
      <w:r w:rsidR="00574472">
        <w:t xml:space="preserve"> </w:t>
      </w:r>
      <w:r w:rsidR="0045374D">
        <w:t xml:space="preserve">The </w:t>
      </w:r>
      <w:r w:rsidR="00574472">
        <w:t xml:space="preserve">material has </w:t>
      </w:r>
      <w:r w:rsidR="0045374D">
        <w:t xml:space="preserve">a </w:t>
      </w:r>
      <w:r w:rsidR="00574472">
        <w:t>certain weight or volume</w:t>
      </w:r>
      <w:r w:rsidR="0045374D">
        <w:t>,</w:t>
      </w:r>
      <w:r w:rsidR="00574472">
        <w:t xml:space="preserve"> but this should never exceed the capacity the truck can carry</w:t>
      </w:r>
      <w:r w:rsidR="009115CD">
        <w:t>.</w:t>
      </w:r>
      <w:r w:rsidR="00574472">
        <w:t xml:space="preserve"> </w:t>
      </w:r>
      <w:r w:rsidR="009115CD">
        <w:t xml:space="preserve">This issue </w:t>
      </w:r>
      <w:r w:rsidR="00574472">
        <w:t xml:space="preserve">is known as the capacitated vehicle routing problem CVRP </w:t>
      </w:r>
      <w:r w:rsidR="00574472">
        <w:fldChar w:fldCharType="begin" w:fldLock="1"/>
      </w:r>
      <w:r w:rsidR="00254E50">
        <w:instrText>ADDIN CSL_CITATION {"citationItems":[{"id":"ITEM-1","itemData":{"DOI":"10.1016/j.sbspro.2011.08.038","ISSN":"18770428","abstract":"One of the most important objectives in company logistics is the optimization of goods distribution considering the whole value chain. There are many algorithms to optimise the capacitated vehicle routing problems (CVRP) associated to problems of road transportation. The objective function of those problems usually involves distance, cost, number of vehicles, or profits, among others. In this contribution we also take into account environmental costs. Here, we want to manage environmental costs estimations based on surveys about road transportation crossing rural areas having valuable biological and natural stock. Thus, we develop some variants (AWEC) to traditional heuristic algorithms, such as those of Clarke and Wright or Mole and Jameson, in which we include environmental cost estimates in real scenarios in Spain. This raises the value of the global objective function, but permits a more realistic cost estimate that includes not only the internal costs involved in the problem but also the related externalities. Finally, we discuss several solutions to a real case in the agribusiness sector in Navarre (Spain). © 2011 Published by Elsevier Ltd.","author":[{"dropping-particle":"","family":"Faulin","given":"Javier","non-dropping-particle":"","parse-names":false,"suffix":""},{"dropping-particle":"","family":"Juan","given":"Angel","non-dropping-particle":"","parse-names":false,"suffix":""},{"dropping-particle":"","family":"Lera","given":"Fernando","non-dropping-particle":"","parse-names":false,"suffix":""},{"dropping-particle":"","family":"Grasman","given":"Scott","non-dropping-particle":"","parse-names":false,"suffix":""}],"container-title":"Procedia - Social and Behavioral Sciences","id":"ITEM-1","issued":{"date-parts":[["2011","1","1"]]},"page":"323-334","publisher":"Elsevier","title":"Solving the capacitated vehicle routing problem with environmental criteria based on real estimations in road transportation: A case study","type":"paper-conference","volume":"20"},"uris":["http://www.mendeley.com/documents/?uuid=09dc21ae-fda5-3058-93d6-b17330b53160"]}],"mendeley":{"formattedCitation":"(Faulin, Juan, Lera, &amp; Grasman, 2011)","plainTextFormattedCitation":"(Faulin, Juan, Lera, &amp; Grasman, 2011)","previouslyFormattedCitation":"(Faulin, Juan, Lera, &amp; Grasman, 2011)"},"properties":{"noteIndex":0},"schema":"https://github.com/citation-style-language/schema/raw/master/csl-citation.json"}</w:instrText>
      </w:r>
      <w:r w:rsidR="00574472">
        <w:fldChar w:fldCharType="separate"/>
      </w:r>
      <w:r w:rsidR="00574472" w:rsidRPr="00765FD3">
        <w:rPr>
          <w:noProof/>
        </w:rPr>
        <w:t>(Faulin</w:t>
      </w:r>
      <w:r w:rsidR="00D06034">
        <w:rPr>
          <w:noProof/>
        </w:rPr>
        <w:t xml:space="preserve"> et al.</w:t>
      </w:r>
      <w:r w:rsidR="00574472" w:rsidRPr="00765FD3">
        <w:rPr>
          <w:noProof/>
        </w:rPr>
        <w:t>, 2011)</w:t>
      </w:r>
      <w:r w:rsidR="00574472">
        <w:fldChar w:fldCharType="end"/>
      </w:r>
      <w:r w:rsidR="00574472">
        <w:t xml:space="preserve">. </w:t>
      </w:r>
      <w:del w:id="153" w:author="Miguel" w:date="2021-05-28T20:55:00Z">
        <w:r w:rsidR="00CD5068" w:rsidRPr="00FF268D" w:rsidDel="009F540B">
          <w:rPr>
            <w:highlight w:val="yellow"/>
            <w:rPrChange w:id="154" w:author="lfninov lfninov" w:date="2021-05-26T10:53:00Z">
              <w:rPr/>
            </w:rPrChange>
          </w:rPr>
          <w:delText>In</w:delText>
        </w:r>
        <w:r w:rsidRPr="00FF268D" w:rsidDel="009F540B">
          <w:rPr>
            <w:highlight w:val="yellow"/>
            <w:rPrChange w:id="155" w:author="lfninov lfninov" w:date="2021-05-26T10:53:00Z">
              <w:rPr/>
            </w:rPrChange>
          </w:rPr>
          <w:delText xml:space="preserve"> </w:delText>
        </w:r>
        <w:r w:rsidR="001B65E9" w:rsidRPr="00FF268D" w:rsidDel="009F540B">
          <w:rPr>
            <w:highlight w:val="yellow"/>
            <w:rPrChange w:id="156" w:author="lfninov lfninov" w:date="2021-05-26T10:53:00Z">
              <w:rPr/>
            </w:rPrChange>
          </w:rPr>
          <w:delText>this sense</w:delText>
        </w:r>
      </w:del>
      <w:ins w:id="157" w:author="Miguel" w:date="2021-05-28T20:55:00Z">
        <w:r w:rsidR="009F540B">
          <w:t>to solve this</w:t>
        </w:r>
      </w:ins>
      <w:r w:rsidR="009115CD">
        <w:t xml:space="preserve">, </w:t>
      </w:r>
      <w:r>
        <w:fldChar w:fldCharType="begin" w:fldLock="1"/>
      </w:r>
      <w:r w:rsidR="0030440A">
        <w:instrText>ADDIN CSL_CITATION {"citationItems":[{"id":"ITEM-1","itemData":{"DOI":"10.1007/978-3-319-23126-6_10","ISBN":"9783319231259","ISSN":"16113349","abstract":"Intelligent Transportation Systems (ITS) enable new services within Smart Cities. Efficient Waste Collection is considered a fundamental service for Smart Cities. Internet of Things (IoT) can be applied both in ITS and Smart cities forming an advanced platform for novel applications. Surveillance systems can be used as an assistive technology for high Quality of Service (QoS) in waste collection. Specifically, IoT components: (i) RFIDs, (ii) sensors, (iii) cameras, and (iv) actuators are incorporated into ITS and surveillance systems for efficient waste collection. In this paper we propose an advanced Decision Support System (DSS) for efficient waste collection in Smart Cities. The system incorporates a model for data sharing between truck drivers on real time in order to perform waste collection and dynamic route optimization. The system handles the case of ineffective waste collection in inaccessible areas within the Smart City. Surveillance cameras are incorporated for capturing the problematic areas and provide evidence to the authorities. The waste collection system aims to provide high quality of service to the citizens of a Smart City.","author":[{"dropping-particle":"","family":"Medvedev","given":"Alexey","non-dropping-particle":"","parse-names":false,"suffix":""},{"dropping-particle":"","family":"Fedchenkov","given":"Petr","non-dropping-particle":"","parse-names":false,"suffix":""},{"dropping-particle":"","family":"Zaslavsky","given":"Arkady","non-dropping-particle":"","parse-names":false,"suffix":""},{"dropping-particle":"","family":"Anagnostopoulos","given":"Theodoros","non-dropping-particle":"","parse-names":false,"suffix":""},{"dropping-particle":"","family":"Khoruzhnikov","given":"Sergey","non-dropping-particle":"","parse-names":false,"suffix":""}],"container-title":"Lecture Notes in Computer Science (including subseries Lecture Notes in Artificial Intelligence and Lecture Notes in Bioinformatics)","id":"ITEM-1","issued":{"date-parts":[["2015"]]},"page":"104-115","publisher":"Springer Verlag","title":"Waste management as an IoT-enabled service in smart cities","type":"paper-conference","volume":"9247"},"uris":["http://www.mendeley.com/documents/?uuid=56a2368d-fb23-32c9-a72f-e78f88814a1e"]}],"mendeley":{"formattedCitation":"(Medvedev et al., 2015)","plainTextFormattedCitation":"(Medvedev et al., 2015)","previouslyFormattedCitation":"(Medvedev et al., 2015)"},"properties":{"noteIndex":0},"schema":"https://github.com/citation-style-language/schema/raw/master/csl-citation.json"}</w:instrText>
      </w:r>
      <w:r>
        <w:fldChar w:fldCharType="separate"/>
      </w:r>
      <w:r w:rsidRPr="00E741AD">
        <w:rPr>
          <w:noProof/>
        </w:rPr>
        <w:t>(Medvedev et al., 2015)</w:t>
      </w:r>
      <w:r>
        <w:fldChar w:fldCharType="end"/>
      </w:r>
      <w:r>
        <w:t xml:space="preserve"> suggested a </w:t>
      </w:r>
      <w:r w:rsidR="00CD5068">
        <w:t>simple top-K</w:t>
      </w:r>
      <w:r>
        <w:t xml:space="preserve"> query method </w:t>
      </w:r>
      <w:r w:rsidR="00CD5068">
        <w:t xml:space="preserve">that </w:t>
      </w:r>
      <w:r>
        <w:t>executes a query on a relational data base and select</w:t>
      </w:r>
      <w:r w:rsidR="001B65E9">
        <w:t>s</w:t>
      </w:r>
      <w:r>
        <w:t xml:space="preserve"> </w:t>
      </w:r>
      <w:r w:rsidR="00CD5068">
        <w:t>the</w:t>
      </w:r>
      <w:r>
        <w:t xml:space="preserve"> </w:t>
      </w:r>
      <w:r w:rsidR="00CD5068">
        <w:t xml:space="preserve">K </w:t>
      </w:r>
      <w:r>
        <w:t xml:space="preserve">containers reporting </w:t>
      </w:r>
      <w:r w:rsidR="00121CAA">
        <w:t xml:space="preserve">the </w:t>
      </w:r>
      <w:r w:rsidR="00CD5068">
        <w:t xml:space="preserve">highest </w:t>
      </w:r>
      <w:del w:id="158" w:author="lfninov lfninov" w:date="2021-05-26T11:25:00Z">
        <w:r w:rsidR="00CD5068" w:rsidRPr="00856E85" w:rsidDel="00856E85">
          <w:delText xml:space="preserve">fulfilment </w:delText>
        </w:r>
      </w:del>
      <w:ins w:id="159" w:author="lfninov lfninov" w:date="2021-05-26T11:25:00Z">
        <w:r w:rsidR="00856E85" w:rsidRPr="00856E85">
          <w:rPr>
            <w:rPrChange w:id="160" w:author="lfninov lfninov" w:date="2021-05-26T11:25:00Z">
              <w:rPr>
                <w:highlight w:val="cyan"/>
              </w:rPr>
            </w:rPrChange>
          </w:rPr>
          <w:t>filling</w:t>
        </w:r>
        <w:r w:rsidR="00856E85">
          <w:t xml:space="preserve"> </w:t>
        </w:r>
      </w:ins>
      <w:r w:rsidR="00CD5068">
        <w:t>level</w:t>
      </w:r>
      <w:r w:rsidR="00121CAA">
        <w:t>s</w:t>
      </w:r>
      <w:r w:rsidR="00CD5068">
        <w:t xml:space="preserve">, </w:t>
      </w:r>
      <w:r w:rsidR="001B65E9">
        <w:t xml:space="preserve">then, </w:t>
      </w:r>
      <w:r w:rsidR="00CD5068">
        <w:t>container coordinates</w:t>
      </w:r>
      <w:r w:rsidR="003B4ECA">
        <w:t xml:space="preserve"> </w:t>
      </w:r>
      <w:proofErr w:type="spellStart"/>
      <w:r w:rsidR="001B65E9" w:rsidRPr="00F17CC4">
        <w:t>Lat</w:t>
      </w:r>
      <w:proofErr w:type="spellEnd"/>
      <w:r w:rsidR="001B65E9" w:rsidRPr="00F17CC4">
        <w:t>/Lon</w:t>
      </w:r>
      <w:r w:rsidR="001B65E9">
        <w:t>g</w:t>
      </w:r>
      <w:r w:rsidR="00CD5068">
        <w:t xml:space="preserve"> are sent to a Google </w:t>
      </w:r>
      <w:r w:rsidR="003B4ECA">
        <w:t>S</w:t>
      </w:r>
      <w:r w:rsidR="00CD5068">
        <w:t>ervice that deliver</w:t>
      </w:r>
      <w:r w:rsidR="00E76A5C">
        <w:t>s</w:t>
      </w:r>
      <w:r w:rsidR="00CD5068">
        <w:t xml:space="preserve"> </w:t>
      </w:r>
      <w:r w:rsidR="00E76A5C">
        <w:t xml:space="preserve">the </w:t>
      </w:r>
      <w:r w:rsidR="00CD5068">
        <w:t>best routes</w:t>
      </w:r>
      <w:r w:rsidR="00E76A5C">
        <w:t>,</w:t>
      </w:r>
      <w:r w:rsidR="00CD5068">
        <w:t xml:space="preserve"> </w:t>
      </w:r>
      <w:r w:rsidR="00E76A5C">
        <w:t xml:space="preserve">taking </w:t>
      </w:r>
      <w:r w:rsidR="00CD5068">
        <w:t xml:space="preserve">into account </w:t>
      </w:r>
      <w:r w:rsidR="00CD5068" w:rsidRPr="009F540B">
        <w:t>streets</w:t>
      </w:r>
      <w:r w:rsidR="00CD5068">
        <w:t xml:space="preserve"> configuration.</w:t>
      </w:r>
    </w:p>
    <w:p w:rsidR="007A0E3D" w:rsidRDefault="00CD5068" w:rsidP="00D10D68">
      <w:pPr>
        <w:pStyle w:val="Para"/>
        <w:rPr>
          <w:lang w:eastAsia="es-ES"/>
        </w:rPr>
      </w:pPr>
      <w:r>
        <w:rPr>
          <w:lang w:eastAsia="es-ES"/>
        </w:rPr>
        <w:t xml:space="preserve">If </w:t>
      </w:r>
      <w:r w:rsidR="00072566">
        <w:rPr>
          <w:lang w:eastAsia="es-ES"/>
        </w:rPr>
        <w:t>locations are</w:t>
      </w:r>
      <w:r>
        <w:rPr>
          <w:lang w:eastAsia="es-ES"/>
        </w:rPr>
        <w:t xml:space="preserve"> updated </w:t>
      </w:r>
      <w:r w:rsidR="00072566">
        <w:rPr>
          <w:lang w:eastAsia="es-ES"/>
        </w:rPr>
        <w:t>con</w:t>
      </w:r>
      <w:r w:rsidR="00527A5B">
        <w:rPr>
          <w:lang w:eastAsia="es-ES"/>
        </w:rPr>
        <w:t>s</w:t>
      </w:r>
      <w:r w:rsidR="00072566">
        <w:rPr>
          <w:lang w:eastAsia="es-ES"/>
        </w:rPr>
        <w:t>tantly,</w:t>
      </w:r>
      <w:r>
        <w:rPr>
          <w:lang w:eastAsia="es-ES"/>
        </w:rPr>
        <w:t xml:space="preserve"> routing can be carried out with a combinatorial </w:t>
      </w:r>
      <w:r w:rsidR="00072566">
        <w:rPr>
          <w:lang w:eastAsia="es-ES"/>
        </w:rPr>
        <w:t>General Variable Neighborhood search</w:t>
      </w:r>
      <w:r>
        <w:rPr>
          <w:lang w:eastAsia="es-ES"/>
        </w:rPr>
        <w:t xml:space="preserve"> </w:t>
      </w:r>
      <w:r w:rsidR="00072566">
        <w:rPr>
          <w:lang w:eastAsia="es-ES"/>
        </w:rPr>
        <w:t xml:space="preserve"> as presented in </w:t>
      </w:r>
      <w:r w:rsidR="00072566">
        <w:rPr>
          <w:lang w:eastAsia="es-ES"/>
        </w:rPr>
        <w:fldChar w:fldCharType="begin" w:fldLock="1"/>
      </w:r>
      <w:r w:rsidR="0030440A">
        <w:rPr>
          <w:lang w:eastAsia="es-ES"/>
        </w:rPr>
        <w:instrText>ADDIN CSL_CITATION {"citationItems":[{"id":"ITEM-1","itemData":{"DOI":"10.3390/a11040038","ISSN":"1999-4893","abstract":"General variable neighborhood search (GVNS) is a well known and widely used metaheuristic for efficiently solving many NP-hard combinatorial optimization problems. We propose a novel extension of the conventional GVNS. Our approach incorporates ideas and techniques from the field of quantum computation during the shaking phase. The travelling salesman problem (TSP) is a well known NP-hard problem which has broadly been used for modelling many real life routing cases. As a consequence, TSP can be used as a basis for modelling and finding routes via the Global Positioning System (GPS). In this paper, we examine the potential use of this method for the GPS system of garbage trucks. Specifically, we provide a thorough presentation of our method accompanied with extensive computational results. The experimental data accumulated on a plethora of TSP instances, which are shown in a series of figures and tables, allow us to conclude that the novel GVNS algorithm can provide an efficient solution for this type of geographical problem.","author":[{"dropping-particle":"","family":"Papalitsas","given":"Christos","non-dropping-particle":"","parse-names":false,"suffix":""},{"dropping-particle":"","family":"Karakostas","given":"Panayiotis","non-dropping-particle":"","parse-names":false,"suffix":""},{"dropping-particle":"","family":"Andronikos","given":"Theodore","non-dropping-particle":"","parse-names":false,"suffix":""},{"dropping-particle":"","family":"Sioutas","given":"Spyros","non-dropping-particle":"","parse-names":false,"suffix":""},{"dropping-particle":"","family":"Giannakis","given":"Konstantinos","non-dropping-particle":"","parse-names":false,"suffix":""}],"container-title":"Algorithms","id":"ITEM-1","issue":"4","issued":{"date-parts":[["2018","3"]]},"page":"38","publisher":"MDPI AG","title":"Combinatorial GVNS (General Variable Neighborhood Search) Optimization for Dynamic Garbage Collection","type":"article-journal","volume":"11"},"uris":["http://www.mendeley.com/documents/?uuid=28ee2264-082a-3555-bd45-107852685d47","http://www.mendeley.com/documents/?uuid=4edf3c50-dc37-4c08-9659-24ff374a372c"]}],"mendeley":{"formattedCitation":"(Papalitsas, Karakostas, Andronikos, Sioutas, &amp; Giannakis, 2018)","plainTextFormattedCitation":"(Papalitsas, Karakostas, Andronikos, Sioutas, &amp; Giannakis, 2018)","previouslyFormattedCitation":"(Papalitsas, Karakostas, Andronikos, Sioutas, &amp; Giannakis, 2018)"},"properties":{"noteIndex":0},"schema":"https://github.com/citation-style-language/schema/raw/master/csl-citation.json"}</w:instrText>
      </w:r>
      <w:r w:rsidR="00072566">
        <w:rPr>
          <w:lang w:eastAsia="es-ES"/>
        </w:rPr>
        <w:fldChar w:fldCharType="separate"/>
      </w:r>
      <w:r w:rsidR="00072566" w:rsidRPr="00E83114">
        <w:rPr>
          <w:noProof/>
          <w:lang w:eastAsia="es-ES"/>
        </w:rPr>
        <w:t>(Papalitsas</w:t>
      </w:r>
      <w:r w:rsidR="00D06034">
        <w:rPr>
          <w:noProof/>
          <w:lang w:eastAsia="es-ES"/>
        </w:rPr>
        <w:t xml:space="preserve"> et al.</w:t>
      </w:r>
      <w:r w:rsidR="00072566" w:rsidRPr="00E83114">
        <w:rPr>
          <w:noProof/>
          <w:lang w:eastAsia="es-ES"/>
        </w:rPr>
        <w:t>, 2018)</w:t>
      </w:r>
      <w:r w:rsidR="00072566">
        <w:rPr>
          <w:lang w:eastAsia="es-ES"/>
        </w:rPr>
        <w:fldChar w:fldCharType="end"/>
      </w:r>
      <w:r w:rsidR="00004038">
        <w:rPr>
          <w:lang w:eastAsia="es-ES"/>
        </w:rPr>
        <w:t>.</w:t>
      </w:r>
      <w:r w:rsidR="00072566">
        <w:rPr>
          <w:lang w:eastAsia="es-ES"/>
        </w:rPr>
        <w:t xml:space="preserve"> </w:t>
      </w:r>
      <w:r w:rsidR="00004038">
        <w:rPr>
          <w:lang w:eastAsia="es-ES"/>
        </w:rPr>
        <w:t xml:space="preserve">With </w:t>
      </w:r>
      <w:r w:rsidR="00072566">
        <w:rPr>
          <w:lang w:eastAsia="es-ES"/>
        </w:rPr>
        <w:t>th</w:t>
      </w:r>
      <w:r w:rsidR="00527A5B">
        <w:rPr>
          <w:lang w:eastAsia="es-ES"/>
        </w:rPr>
        <w:t>is</w:t>
      </w:r>
      <w:r w:rsidR="00072566">
        <w:rPr>
          <w:lang w:eastAsia="es-ES"/>
        </w:rPr>
        <w:t xml:space="preserve"> method</w:t>
      </w:r>
      <w:r w:rsidR="00004038">
        <w:rPr>
          <w:lang w:eastAsia="es-ES"/>
        </w:rPr>
        <w:t>,</w:t>
      </w:r>
      <w:r w:rsidR="00072566">
        <w:rPr>
          <w:lang w:eastAsia="es-ES"/>
        </w:rPr>
        <w:t xml:space="preserve"> containers are organized by insertion according to their characteristics</w:t>
      </w:r>
      <w:r w:rsidR="00527A5B">
        <w:rPr>
          <w:lang w:eastAsia="es-ES"/>
        </w:rPr>
        <w:t>.</w:t>
      </w:r>
      <w:r w:rsidR="00072566">
        <w:rPr>
          <w:lang w:eastAsia="es-ES"/>
        </w:rPr>
        <w:t xml:space="preserve"> </w:t>
      </w:r>
      <w:r w:rsidR="00527A5B">
        <w:rPr>
          <w:lang w:eastAsia="es-ES"/>
        </w:rPr>
        <w:t>They</w:t>
      </w:r>
      <w:r w:rsidR="00072566">
        <w:rPr>
          <w:lang w:eastAsia="es-ES"/>
        </w:rPr>
        <w:t xml:space="preserve"> are placed near to container</w:t>
      </w:r>
      <w:r w:rsidR="004D56C9">
        <w:rPr>
          <w:lang w:eastAsia="es-ES"/>
        </w:rPr>
        <w:t>s</w:t>
      </w:r>
      <w:r w:rsidR="00072566">
        <w:rPr>
          <w:lang w:eastAsia="es-ES"/>
        </w:rPr>
        <w:t xml:space="preserve"> </w:t>
      </w:r>
      <w:r w:rsidR="00E34908">
        <w:rPr>
          <w:lang w:eastAsia="es-ES"/>
        </w:rPr>
        <w:t>with</w:t>
      </w:r>
      <w:r w:rsidR="00072566">
        <w:rPr>
          <w:lang w:eastAsia="es-ES"/>
        </w:rPr>
        <w:t xml:space="preserve"> similar latitude and longitude</w:t>
      </w:r>
      <w:r w:rsidR="00E34908">
        <w:rPr>
          <w:lang w:eastAsia="es-ES"/>
        </w:rPr>
        <w:t>.</w:t>
      </w:r>
      <w:r w:rsidR="00121CAA">
        <w:rPr>
          <w:lang w:eastAsia="es-ES"/>
        </w:rPr>
        <w:t xml:space="preserve"> </w:t>
      </w:r>
      <w:r w:rsidR="00E34908">
        <w:rPr>
          <w:lang w:eastAsia="es-ES"/>
        </w:rPr>
        <w:t xml:space="preserve">Similarity </w:t>
      </w:r>
      <w:r w:rsidR="00121CAA">
        <w:rPr>
          <w:lang w:eastAsia="es-ES"/>
        </w:rPr>
        <w:t>is measured using Euclidean distance</w:t>
      </w:r>
      <w:r w:rsidR="00072566">
        <w:rPr>
          <w:lang w:eastAsia="es-ES"/>
        </w:rPr>
        <w:t xml:space="preserve">, </w:t>
      </w:r>
      <w:r w:rsidR="00652ED3">
        <w:rPr>
          <w:lang w:eastAsia="es-ES"/>
        </w:rPr>
        <w:t>so container</w:t>
      </w:r>
      <w:r w:rsidR="00E34908">
        <w:rPr>
          <w:lang w:eastAsia="es-ES"/>
        </w:rPr>
        <w:t>s</w:t>
      </w:r>
      <w:r w:rsidR="00652ED3">
        <w:rPr>
          <w:lang w:eastAsia="es-ES"/>
        </w:rPr>
        <w:t xml:space="preserve"> are organized in</w:t>
      </w:r>
      <w:r w:rsidR="00072566">
        <w:rPr>
          <w:lang w:eastAsia="es-ES"/>
        </w:rPr>
        <w:t xml:space="preserve"> ascendant order</w:t>
      </w:r>
      <w:r w:rsidR="004D56C9">
        <w:rPr>
          <w:lang w:eastAsia="es-ES"/>
        </w:rPr>
        <w:t xml:space="preserve"> </w:t>
      </w:r>
      <w:r w:rsidR="00DF11DC">
        <w:rPr>
          <w:lang w:eastAsia="es-ES"/>
        </w:rPr>
        <w:t xml:space="preserve">in order </w:t>
      </w:r>
      <w:r w:rsidR="00652ED3">
        <w:rPr>
          <w:lang w:eastAsia="es-ES"/>
        </w:rPr>
        <w:t>to cluster container</w:t>
      </w:r>
      <w:r w:rsidR="00E34908">
        <w:rPr>
          <w:lang w:eastAsia="es-ES"/>
        </w:rPr>
        <w:t>s</w:t>
      </w:r>
      <w:r w:rsidR="00652ED3">
        <w:rPr>
          <w:lang w:eastAsia="es-ES"/>
        </w:rPr>
        <w:t xml:space="preserve"> </w:t>
      </w:r>
      <w:r w:rsidR="004D56C9">
        <w:rPr>
          <w:lang w:eastAsia="es-ES"/>
        </w:rPr>
        <w:t>spatially</w:t>
      </w:r>
      <w:r w:rsidR="00652ED3">
        <w:rPr>
          <w:lang w:eastAsia="es-ES"/>
        </w:rPr>
        <w:t xml:space="preserve"> close</w:t>
      </w:r>
      <w:r w:rsidR="00DF11DC">
        <w:rPr>
          <w:lang w:eastAsia="es-ES"/>
        </w:rPr>
        <w:t>.</w:t>
      </w:r>
      <w:r w:rsidR="004D56C9">
        <w:rPr>
          <w:lang w:eastAsia="es-ES"/>
        </w:rPr>
        <w:t xml:space="preserve"> </w:t>
      </w:r>
      <w:r w:rsidR="00DF11DC">
        <w:rPr>
          <w:lang w:eastAsia="es-ES"/>
        </w:rPr>
        <w:t xml:space="preserve">Once </w:t>
      </w:r>
      <w:r w:rsidR="00C40112">
        <w:rPr>
          <w:lang w:eastAsia="es-ES"/>
        </w:rPr>
        <w:t xml:space="preserve">all </w:t>
      </w:r>
      <w:r w:rsidR="00DF11DC">
        <w:rPr>
          <w:lang w:eastAsia="es-ES"/>
        </w:rPr>
        <w:t xml:space="preserve">the </w:t>
      </w:r>
      <w:r w:rsidR="00C40112">
        <w:rPr>
          <w:lang w:eastAsia="es-ES"/>
        </w:rPr>
        <w:t>selected containers are inserted in the list</w:t>
      </w:r>
      <w:r w:rsidR="00652ED3">
        <w:rPr>
          <w:lang w:eastAsia="es-ES"/>
        </w:rPr>
        <w:t>,</w:t>
      </w:r>
      <w:r w:rsidR="00C40112">
        <w:rPr>
          <w:lang w:eastAsia="es-ES"/>
        </w:rPr>
        <w:t xml:space="preserve"> </w:t>
      </w:r>
      <w:ins w:id="161" w:author="lfninov lfninov" w:date="2021-05-26T11:27:00Z">
        <w:r w:rsidR="004F066B">
          <w:rPr>
            <w:lang w:eastAsia="es-ES"/>
          </w:rPr>
          <w:t>they</w:t>
        </w:r>
      </w:ins>
      <w:del w:id="162" w:author="lfninov lfninov" w:date="2021-05-26T11:27:00Z">
        <w:r w:rsidR="00C40112" w:rsidDel="004F066B">
          <w:rPr>
            <w:lang w:eastAsia="es-ES"/>
          </w:rPr>
          <w:delText>it</w:delText>
        </w:r>
      </w:del>
      <w:r w:rsidR="004D56C9">
        <w:rPr>
          <w:lang w:eastAsia="es-ES"/>
        </w:rPr>
        <w:t xml:space="preserve"> </w:t>
      </w:r>
      <w:ins w:id="163" w:author="lfninov lfninov" w:date="2021-05-26T11:27:00Z">
        <w:r w:rsidR="004F066B">
          <w:rPr>
            <w:lang w:eastAsia="es-ES"/>
          </w:rPr>
          <w:t>are</w:t>
        </w:r>
      </w:ins>
      <w:del w:id="164" w:author="lfninov lfninov" w:date="2021-05-26T11:27:00Z">
        <w:r w:rsidR="004D56C9" w:rsidDel="004F066B">
          <w:rPr>
            <w:lang w:eastAsia="es-ES"/>
          </w:rPr>
          <w:delText>is</w:delText>
        </w:r>
      </w:del>
      <w:r w:rsidR="004D56C9">
        <w:rPr>
          <w:lang w:eastAsia="es-ES"/>
        </w:rPr>
        <w:t xml:space="preserve"> separated </w:t>
      </w:r>
      <w:r w:rsidR="00DF11DC">
        <w:rPr>
          <w:lang w:eastAsia="es-ES"/>
        </w:rPr>
        <w:t xml:space="preserve">by </w:t>
      </w:r>
      <w:r w:rsidR="00652ED3">
        <w:rPr>
          <w:lang w:eastAsia="es-ES"/>
        </w:rPr>
        <w:t>preserving order and</w:t>
      </w:r>
      <w:r w:rsidR="004D56C9">
        <w:rPr>
          <w:lang w:eastAsia="es-ES"/>
        </w:rPr>
        <w:t xml:space="preserve"> considering </w:t>
      </w:r>
      <w:r w:rsidR="00C40112">
        <w:rPr>
          <w:lang w:eastAsia="es-ES"/>
        </w:rPr>
        <w:t>truckload</w:t>
      </w:r>
      <w:r w:rsidR="004D56C9">
        <w:rPr>
          <w:lang w:eastAsia="es-ES"/>
        </w:rPr>
        <w:t xml:space="preserve"> capacity</w:t>
      </w:r>
      <w:r w:rsidR="00C40112">
        <w:rPr>
          <w:lang w:eastAsia="es-ES"/>
        </w:rPr>
        <w:t>.</w:t>
      </w:r>
      <w:r w:rsidR="004D56C9">
        <w:rPr>
          <w:lang w:eastAsia="es-ES"/>
        </w:rPr>
        <w:t xml:space="preserve"> </w:t>
      </w:r>
      <w:r w:rsidR="00C40112">
        <w:rPr>
          <w:lang w:eastAsia="es-ES"/>
        </w:rPr>
        <w:t>The</w:t>
      </w:r>
      <w:r w:rsidR="004D56C9">
        <w:rPr>
          <w:lang w:eastAsia="es-ES"/>
        </w:rPr>
        <w:t xml:space="preserve"> algorithm was coded in </w:t>
      </w:r>
      <w:r w:rsidR="00C40112">
        <w:rPr>
          <w:lang w:eastAsia="es-ES"/>
        </w:rPr>
        <w:t>Fortran</w:t>
      </w:r>
      <w:r w:rsidR="004D56C9">
        <w:rPr>
          <w:lang w:eastAsia="es-ES"/>
        </w:rPr>
        <w:t xml:space="preserve"> and validate</w:t>
      </w:r>
      <w:r w:rsidR="00C40112">
        <w:rPr>
          <w:lang w:eastAsia="es-ES"/>
        </w:rPr>
        <w:t>d</w:t>
      </w:r>
      <w:r w:rsidR="004D56C9">
        <w:rPr>
          <w:lang w:eastAsia="es-ES"/>
        </w:rPr>
        <w:t xml:space="preserve"> with the benchmark offered by Heidelberg </w:t>
      </w:r>
      <w:r w:rsidR="00C40112">
        <w:rPr>
          <w:lang w:eastAsia="es-ES"/>
        </w:rPr>
        <w:t>University</w:t>
      </w:r>
      <w:r w:rsidR="004D56C9">
        <w:rPr>
          <w:lang w:eastAsia="es-ES"/>
        </w:rPr>
        <w:t xml:space="preserve"> in TSPLIB</w:t>
      </w:r>
      <w:r w:rsidR="00527A5B">
        <w:rPr>
          <w:lang w:eastAsia="es-ES"/>
        </w:rPr>
        <w:t xml:space="preserve"> (</w:t>
      </w:r>
      <w:r w:rsidR="00527A5B" w:rsidRPr="00527A5B">
        <w:rPr>
          <w:lang w:eastAsia="es-ES"/>
        </w:rPr>
        <w:t>Heidelberg University</w:t>
      </w:r>
      <w:r w:rsidR="00C40112" w:rsidRPr="00527A5B">
        <w:rPr>
          <w:lang w:eastAsia="es-ES"/>
        </w:rPr>
        <w:t>, 1997</w:t>
      </w:r>
      <w:r w:rsidR="00527A5B" w:rsidRPr="00527A5B">
        <w:rPr>
          <w:lang w:eastAsia="es-ES"/>
        </w:rPr>
        <w:t>)</w:t>
      </w:r>
    </w:p>
    <w:p w:rsidR="00EF6B20" w:rsidRDefault="00EF6B20" w:rsidP="00D10D68">
      <w:pPr>
        <w:pStyle w:val="Para"/>
        <w:rPr>
          <w:lang w:eastAsia="es-ES"/>
        </w:rPr>
      </w:pPr>
    </w:p>
    <w:p w:rsidR="00870DAD" w:rsidRDefault="00EF6B20" w:rsidP="00F17CC4">
      <w:pPr>
        <w:pStyle w:val="Para"/>
        <w:rPr>
          <w:lang w:eastAsia="es-ES"/>
        </w:rPr>
      </w:pPr>
      <w:r>
        <w:rPr>
          <w:lang w:eastAsia="es-ES"/>
        </w:rPr>
        <w:t xml:space="preserve">This </w:t>
      </w:r>
      <w:ins w:id="165" w:author="Miguel" w:date="2021-05-27T12:22:00Z">
        <w:r w:rsidR="003125B1">
          <w:rPr>
            <w:lang w:eastAsia="es-ES"/>
          </w:rPr>
          <w:t xml:space="preserve">literature </w:t>
        </w:r>
      </w:ins>
      <w:del w:id="166" w:author="Miguel" w:date="2021-05-27T12:22:00Z">
        <w:r w:rsidRPr="004F066B" w:rsidDel="003125B1">
          <w:rPr>
            <w:highlight w:val="yellow"/>
            <w:lang w:eastAsia="es-ES"/>
            <w:rPrChange w:id="167" w:author="lfninov lfninov" w:date="2021-05-26T11:28:00Z">
              <w:rPr>
                <w:lang w:eastAsia="es-ES"/>
              </w:rPr>
            </w:rPrChange>
          </w:rPr>
          <w:delText>brief</w:delText>
        </w:r>
        <w:r w:rsidDel="003125B1">
          <w:rPr>
            <w:lang w:eastAsia="es-ES"/>
          </w:rPr>
          <w:delText xml:space="preserve"> </w:delText>
        </w:r>
      </w:del>
      <w:r>
        <w:rPr>
          <w:lang w:eastAsia="es-ES"/>
        </w:rPr>
        <w:t xml:space="preserve">review </w:t>
      </w:r>
      <w:del w:id="168" w:author="Miguel" w:date="2021-05-27T12:22:00Z">
        <w:r w:rsidDel="003125B1">
          <w:rPr>
            <w:lang w:eastAsia="es-ES"/>
          </w:rPr>
          <w:delText xml:space="preserve">of </w:delText>
        </w:r>
        <w:r w:rsidR="00F14933" w:rsidDel="003125B1">
          <w:rPr>
            <w:lang w:eastAsia="es-ES"/>
          </w:rPr>
          <w:delText xml:space="preserve">the </w:delText>
        </w:r>
        <w:r w:rsidDel="003125B1">
          <w:rPr>
            <w:lang w:eastAsia="es-ES"/>
          </w:rPr>
          <w:delText xml:space="preserve">literature </w:delText>
        </w:r>
      </w:del>
      <w:r>
        <w:rPr>
          <w:lang w:eastAsia="es-ES"/>
        </w:rPr>
        <w:t xml:space="preserve">led us to </w:t>
      </w:r>
      <w:del w:id="169" w:author="Miguel" w:date="2021-05-27T12:22:00Z">
        <w:r w:rsidR="00541A45" w:rsidRPr="000C26CF" w:rsidDel="003125B1">
          <w:rPr>
            <w:highlight w:val="yellow"/>
            <w:lang w:eastAsia="es-ES"/>
            <w:rPrChange w:id="170" w:author="lfninov lfninov" w:date="2021-05-26T11:29:00Z">
              <w:rPr>
                <w:lang w:eastAsia="es-ES"/>
              </w:rPr>
            </w:rPrChange>
          </w:rPr>
          <w:delText>decide</w:delText>
        </w:r>
        <w:r w:rsidR="00541A45" w:rsidDel="003125B1">
          <w:rPr>
            <w:lang w:eastAsia="es-ES"/>
          </w:rPr>
          <w:delText xml:space="preserve"> </w:delText>
        </w:r>
      </w:del>
      <w:ins w:id="171" w:author="Miguel" w:date="2021-05-27T12:22:00Z">
        <w:r w:rsidR="003125B1">
          <w:rPr>
            <w:lang w:eastAsia="es-ES"/>
          </w:rPr>
          <w:t xml:space="preserve">propose </w:t>
        </w:r>
      </w:ins>
      <w:del w:id="172" w:author="Miguel" w:date="2021-05-27T12:23:00Z">
        <w:r w:rsidR="00541A45" w:rsidDel="003125B1">
          <w:rPr>
            <w:lang w:eastAsia="es-ES"/>
          </w:rPr>
          <w:delText xml:space="preserve">that </w:delText>
        </w:r>
      </w:del>
      <w:r w:rsidR="00541A45">
        <w:rPr>
          <w:lang w:eastAsia="es-ES"/>
        </w:rPr>
        <w:t xml:space="preserve">an IoT solution </w:t>
      </w:r>
      <w:ins w:id="173" w:author="Miguel" w:date="2021-05-27T12:23:00Z">
        <w:r w:rsidR="003125B1">
          <w:rPr>
            <w:lang w:eastAsia="es-ES"/>
          </w:rPr>
          <w:t xml:space="preserve">that </w:t>
        </w:r>
      </w:ins>
      <w:r w:rsidR="00541A45">
        <w:rPr>
          <w:lang w:eastAsia="es-ES"/>
        </w:rPr>
        <w:t xml:space="preserve">can be an interesting alternative to periodic routes for MSW in urban areas. It </w:t>
      </w:r>
      <w:r w:rsidR="00E42E2F">
        <w:rPr>
          <w:lang w:eastAsia="es-ES"/>
        </w:rPr>
        <w:t xml:space="preserve">also </w:t>
      </w:r>
      <w:r w:rsidR="00541A45">
        <w:rPr>
          <w:lang w:eastAsia="es-ES"/>
        </w:rPr>
        <w:t>help</w:t>
      </w:r>
      <w:r w:rsidR="00E42E2F">
        <w:rPr>
          <w:lang w:eastAsia="es-ES"/>
        </w:rPr>
        <w:t>ed</w:t>
      </w:r>
      <w:r w:rsidR="00541A45">
        <w:rPr>
          <w:lang w:eastAsia="es-ES"/>
        </w:rPr>
        <w:t xml:space="preserve"> us to define a transmission technology that </w:t>
      </w:r>
      <w:r w:rsidR="00E42E2F">
        <w:rPr>
          <w:lang w:eastAsia="es-ES"/>
        </w:rPr>
        <w:t xml:space="preserve">adapts </w:t>
      </w:r>
      <w:r w:rsidR="00541A45">
        <w:rPr>
          <w:lang w:eastAsia="es-ES"/>
        </w:rPr>
        <w:t>better to Bogota conditions</w:t>
      </w:r>
      <w:r w:rsidR="00E42E2F">
        <w:rPr>
          <w:lang w:eastAsia="es-ES"/>
        </w:rPr>
        <w:t>, considering</w:t>
      </w:r>
      <w:r w:rsidR="00541A45">
        <w:rPr>
          <w:lang w:eastAsia="es-ES"/>
        </w:rPr>
        <w:t xml:space="preserve"> the area to be </w:t>
      </w:r>
      <w:r w:rsidR="00541A45" w:rsidRPr="004E57AF">
        <w:rPr>
          <w:lang w:eastAsia="es-ES"/>
        </w:rPr>
        <w:t>cover</w:t>
      </w:r>
      <w:r w:rsidR="00E42E2F" w:rsidRPr="004E57AF">
        <w:rPr>
          <w:lang w:eastAsia="es-ES"/>
        </w:rPr>
        <w:t>ed</w:t>
      </w:r>
      <w:r w:rsidR="00541A45" w:rsidRPr="004E57AF">
        <w:rPr>
          <w:lang w:eastAsia="es-ES"/>
        </w:rPr>
        <w:t>, signal integrity and the elements that need to be well used</w:t>
      </w:r>
      <w:r w:rsidR="00E42E2F" w:rsidRPr="004E57AF">
        <w:rPr>
          <w:lang w:eastAsia="es-ES"/>
        </w:rPr>
        <w:t>, such</w:t>
      </w:r>
      <w:r w:rsidR="00541A45" w:rsidRPr="004E57AF">
        <w:rPr>
          <w:lang w:eastAsia="es-ES"/>
        </w:rPr>
        <w:t xml:space="preserve"> as the battery</w:t>
      </w:r>
      <w:ins w:id="174" w:author="Miguel" w:date="2021-05-27T12:24:00Z">
        <w:r w:rsidR="004E57AF" w:rsidRPr="004E57AF">
          <w:rPr>
            <w:lang w:eastAsia="es-ES"/>
          </w:rPr>
          <w:t xml:space="preserve"> and</w:t>
        </w:r>
        <w:r w:rsidR="004E57AF">
          <w:rPr>
            <w:lang w:eastAsia="es-ES"/>
          </w:rPr>
          <w:t xml:space="preserve"> data transmission coverage</w:t>
        </w:r>
      </w:ins>
      <w:r w:rsidR="00E42E2F">
        <w:rPr>
          <w:lang w:eastAsia="es-ES"/>
        </w:rPr>
        <w:t>.</w:t>
      </w:r>
      <w:del w:id="175" w:author="Miguel" w:date="2021-05-27T12:24:00Z">
        <w:r w:rsidR="00541A45" w:rsidDel="004E57AF">
          <w:rPr>
            <w:lang w:eastAsia="es-ES"/>
          </w:rPr>
          <w:delText xml:space="preserve"> </w:delText>
        </w:r>
        <w:r w:rsidR="00E42E2F" w:rsidRPr="004E57AF" w:rsidDel="004E57AF">
          <w:rPr>
            <w:lang w:eastAsia="es-ES"/>
          </w:rPr>
          <w:delText xml:space="preserve">As </w:delText>
        </w:r>
        <w:r w:rsidR="00541A45" w:rsidRPr="004E57AF" w:rsidDel="004E57AF">
          <w:rPr>
            <w:lang w:eastAsia="es-ES"/>
          </w:rPr>
          <w:delText>a result</w:delText>
        </w:r>
        <w:r w:rsidR="00E42E2F" w:rsidRPr="004E57AF" w:rsidDel="004E57AF">
          <w:rPr>
            <w:lang w:eastAsia="es-ES"/>
          </w:rPr>
          <w:delText>,</w:delText>
        </w:r>
      </w:del>
      <w:r w:rsidR="00541A45" w:rsidRPr="004E57AF">
        <w:rPr>
          <w:lang w:eastAsia="es-ES"/>
        </w:rPr>
        <w:t xml:space="preserve"> </w:t>
      </w:r>
      <w:del w:id="176" w:author="Miguel" w:date="2021-05-27T12:24:00Z">
        <w:r w:rsidR="00541A45" w:rsidRPr="004E57AF" w:rsidDel="004E57AF">
          <w:rPr>
            <w:lang w:eastAsia="es-ES"/>
          </w:rPr>
          <w:delText>we</w:delText>
        </w:r>
      </w:del>
      <w:ins w:id="177" w:author="Miguel" w:date="2021-05-27T12:24:00Z">
        <w:r w:rsidR="004E57AF" w:rsidRPr="004E57AF">
          <w:rPr>
            <w:lang w:eastAsia="es-ES"/>
            <w:rPrChange w:id="178" w:author="Miguel" w:date="2021-05-27T12:26:00Z">
              <w:rPr>
                <w:highlight w:val="magenta"/>
                <w:lang w:eastAsia="es-ES"/>
              </w:rPr>
            </w:rPrChange>
          </w:rPr>
          <w:t>We</w:t>
        </w:r>
      </w:ins>
      <w:r w:rsidR="00541A45" w:rsidRPr="004E57AF">
        <w:rPr>
          <w:lang w:eastAsia="es-ES"/>
        </w:rPr>
        <w:t xml:space="preserve"> designed a system architecture that </w:t>
      </w:r>
      <w:del w:id="179" w:author="Miguel" w:date="2021-05-27T12:25:00Z">
        <w:r w:rsidR="00541A45" w:rsidRPr="004E57AF" w:rsidDel="004E57AF">
          <w:rPr>
            <w:lang w:eastAsia="es-ES"/>
          </w:rPr>
          <w:delText>is show</w:delText>
        </w:r>
      </w:del>
      <w:ins w:id="180" w:author="lfninov lfninov" w:date="2021-05-26T11:29:00Z">
        <w:del w:id="181" w:author="Miguel" w:date="2021-05-27T12:25:00Z">
          <w:r w:rsidR="00DF0F5E" w:rsidRPr="004E57AF" w:rsidDel="004E57AF">
            <w:rPr>
              <w:lang w:eastAsia="es-ES"/>
            </w:rPr>
            <w:delText>n</w:delText>
          </w:r>
        </w:del>
      </w:ins>
      <w:del w:id="182" w:author="Miguel" w:date="2021-05-27T12:25:00Z">
        <w:r w:rsidR="00541A45" w:rsidRPr="004E57AF" w:rsidDel="004E57AF">
          <w:rPr>
            <w:lang w:eastAsia="es-ES"/>
          </w:rPr>
          <w:delText xml:space="preserve"> in section 3.</w:delText>
        </w:r>
        <w:r w:rsidR="00541A45" w:rsidDel="004E57AF">
          <w:rPr>
            <w:lang w:eastAsia="es-ES"/>
          </w:rPr>
          <w:delText xml:space="preserve"> </w:delText>
        </w:r>
      </w:del>
      <w:ins w:id="183" w:author="Miguel" w:date="2021-05-27T12:25:00Z">
        <w:r w:rsidR="004E57AF">
          <w:rPr>
            <w:lang w:eastAsia="es-ES"/>
          </w:rPr>
          <w:t>is explained next.</w:t>
        </w:r>
      </w:ins>
      <w:r w:rsidR="00870DAD">
        <w:rPr>
          <w:lang w:eastAsia="es-ES"/>
        </w:rPr>
        <w:br w:type="page"/>
      </w:r>
    </w:p>
    <w:p w:rsidR="001E6E9B" w:rsidRPr="00D256A8" w:rsidRDefault="009C5C45" w:rsidP="00CB74AC">
      <w:pPr>
        <w:pStyle w:val="AbsHead"/>
        <w:numPr>
          <w:ilvl w:val="0"/>
          <w:numId w:val="38"/>
        </w:numPr>
        <w:rPr>
          <w:lang w:val="en-GB"/>
        </w:rPr>
      </w:pPr>
      <w:r w:rsidRPr="00D256A8">
        <w:rPr>
          <w:lang w:val="en-GB"/>
        </w:rPr>
        <w:lastRenderedPageBreak/>
        <w:t xml:space="preserve">System </w:t>
      </w:r>
      <w:r w:rsidR="00316283" w:rsidRPr="00D256A8">
        <w:rPr>
          <w:lang w:val="en-GB"/>
        </w:rPr>
        <w:t>Overview</w:t>
      </w:r>
      <w:r w:rsidR="00FE5A5E" w:rsidRPr="00D256A8">
        <w:rPr>
          <w:lang w:val="en-GB"/>
        </w:rPr>
        <w:t xml:space="preserve"> and Architecture</w:t>
      </w:r>
    </w:p>
    <w:p w:rsidR="009C5C45" w:rsidRDefault="003A75B7" w:rsidP="00F17B55">
      <w:pPr>
        <w:pStyle w:val="Head1"/>
      </w:pPr>
      <w:r w:rsidRPr="003A75B7">
        <w:rPr>
          <w:noProof/>
          <w:lang w:val="es-CO" w:eastAsia="es-CO"/>
        </w:rPr>
        <w:drawing>
          <wp:inline distT="0" distB="0" distL="0" distR="0" wp14:anchorId="76964CC7" wp14:editId="7F0C5D42">
            <wp:extent cx="3015762" cy="2173185"/>
            <wp:effectExtent l="0" t="0" r="0" b="0"/>
            <wp:docPr id="1" name="Imagen 1" descr="C:\Users\Miguel\Desktop\Tesis\Documento\Imagenes\Arq Alto Niv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Arq Alto Nivel.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15762" cy="2173185"/>
                    </a:xfrm>
                    <a:prstGeom prst="rect">
                      <a:avLst/>
                    </a:prstGeom>
                    <a:noFill/>
                    <a:ln>
                      <a:noFill/>
                    </a:ln>
                  </pic:spPr>
                </pic:pic>
              </a:graphicData>
            </a:graphic>
          </wp:inline>
        </w:drawing>
      </w:r>
    </w:p>
    <w:p w:rsidR="003A75B7" w:rsidRPr="00C14A4F" w:rsidRDefault="003A75B7">
      <w:pPr>
        <w:pStyle w:val="FigureCaption"/>
      </w:pPr>
      <w:r w:rsidRPr="005717D4">
        <w:rPr>
          <w:rStyle w:val="Label"/>
          <w:b/>
        </w:rPr>
        <w:t>Figure 1</w:t>
      </w:r>
      <w:r w:rsidRPr="00B515D5">
        <w:rPr>
          <w:rStyle w:val="Label"/>
        </w:rPr>
        <w:t>:</w:t>
      </w:r>
      <w:r w:rsidRPr="00C14A4F">
        <w:t xml:space="preserve"> </w:t>
      </w:r>
      <w:r>
        <w:t xml:space="preserve">General </w:t>
      </w:r>
      <w:r w:rsidR="00E42E2F">
        <w:t xml:space="preserve">configuration </w:t>
      </w:r>
      <w:r>
        <w:t>and communication of system components</w:t>
      </w:r>
    </w:p>
    <w:p w:rsidR="003A75B7" w:rsidRDefault="003A75B7" w:rsidP="00574472">
      <w:pPr>
        <w:pStyle w:val="Statements"/>
        <w:spacing w:line="276" w:lineRule="auto"/>
        <w:rPr>
          <w:lang w:eastAsia="ja-JP"/>
          <w14:ligatures w14:val="standard"/>
        </w:rPr>
      </w:pPr>
      <w:r w:rsidRPr="003A75B7">
        <w:rPr>
          <w:lang w:eastAsia="ja-JP"/>
          <w14:ligatures w14:val="standard"/>
        </w:rPr>
        <w:t xml:space="preserve">The proposed system </w:t>
      </w:r>
      <w:r w:rsidR="00ED67BA">
        <w:rPr>
          <w:lang w:eastAsia="ja-JP"/>
          <w14:ligatures w14:val="standard"/>
        </w:rPr>
        <w:t>is arranged</w:t>
      </w:r>
      <w:r w:rsidRPr="003A75B7">
        <w:rPr>
          <w:lang w:eastAsia="ja-JP"/>
          <w14:ligatures w14:val="standard"/>
        </w:rPr>
        <w:t xml:space="preserve"> as </w:t>
      </w:r>
      <w:r>
        <w:rPr>
          <w:lang w:eastAsia="ja-JP"/>
          <w14:ligatures w14:val="standard"/>
        </w:rPr>
        <w:t>show</w:t>
      </w:r>
      <w:ins w:id="184" w:author="lfninov lfninov" w:date="2021-05-26T11:30:00Z">
        <w:r w:rsidR="00DF0F5E">
          <w:rPr>
            <w:lang w:eastAsia="ja-JP"/>
            <w14:ligatures w14:val="standard"/>
          </w:rPr>
          <w:t>n</w:t>
        </w:r>
      </w:ins>
      <w:r>
        <w:rPr>
          <w:lang w:eastAsia="ja-JP"/>
          <w14:ligatures w14:val="standard"/>
        </w:rPr>
        <w:t xml:space="preserve"> </w:t>
      </w:r>
      <w:r w:rsidRPr="003A75B7">
        <w:rPr>
          <w:lang w:eastAsia="ja-JP"/>
          <w14:ligatures w14:val="standard"/>
        </w:rPr>
        <w:t xml:space="preserve">in </w:t>
      </w:r>
      <w:r w:rsidR="00E42E2F" w:rsidRPr="003A75B7">
        <w:rPr>
          <w:lang w:eastAsia="ja-JP"/>
          <w14:ligatures w14:val="standard"/>
        </w:rPr>
        <w:t xml:space="preserve">Figure </w:t>
      </w:r>
      <w:r w:rsidRPr="003A75B7">
        <w:rPr>
          <w:lang w:eastAsia="ja-JP"/>
          <w14:ligatures w14:val="standard"/>
        </w:rPr>
        <w:t>1</w:t>
      </w:r>
      <w:r w:rsidR="00E42E2F">
        <w:rPr>
          <w:lang w:eastAsia="ja-JP"/>
          <w14:ligatures w14:val="standard"/>
        </w:rPr>
        <w:t>.</w:t>
      </w:r>
      <w:r>
        <w:rPr>
          <w:lang w:eastAsia="ja-JP"/>
          <w14:ligatures w14:val="standard"/>
        </w:rPr>
        <w:t xml:space="preserve"> </w:t>
      </w:r>
      <w:r w:rsidR="00E42E2F">
        <w:rPr>
          <w:lang w:eastAsia="ja-JP"/>
          <w14:ligatures w14:val="standard"/>
        </w:rPr>
        <w:t xml:space="preserve">The </w:t>
      </w:r>
      <w:del w:id="185" w:author="lfninov lfninov" w:date="2021-05-26T11:30:00Z">
        <w:r w:rsidR="00D878AF" w:rsidRPr="009F540B" w:rsidDel="00DF0F5E">
          <w:rPr>
            <w:lang w:eastAsia="ja-JP"/>
            <w14:ligatures w14:val="standard"/>
          </w:rPr>
          <w:delText>fulfillment</w:delText>
        </w:r>
        <w:r w:rsidRPr="009F540B" w:rsidDel="00DF0F5E">
          <w:rPr>
            <w:lang w:eastAsia="ja-JP"/>
            <w14:ligatures w14:val="standard"/>
          </w:rPr>
          <w:delText xml:space="preserve"> </w:delText>
        </w:r>
      </w:del>
      <w:ins w:id="186" w:author="lfninov lfninov" w:date="2021-05-26T11:30:00Z">
        <w:r w:rsidR="00DF0F5E" w:rsidRPr="009F540B">
          <w:rPr>
            <w:lang w:eastAsia="ja-JP"/>
            <w14:ligatures w14:val="standard"/>
          </w:rPr>
          <w:t xml:space="preserve">filling </w:t>
        </w:r>
      </w:ins>
      <w:r w:rsidRPr="009F540B">
        <w:rPr>
          <w:lang w:eastAsia="ja-JP"/>
          <w14:ligatures w14:val="standard"/>
        </w:rPr>
        <w:t>le</w:t>
      </w:r>
      <w:r w:rsidR="00E427DB" w:rsidRPr="009F540B">
        <w:rPr>
          <w:lang w:eastAsia="ja-JP"/>
          <w14:ligatures w14:val="standard"/>
        </w:rPr>
        <w:t>vel is sensed</w:t>
      </w:r>
      <w:ins w:id="187" w:author="lfninov lfninov" w:date="2021-05-26T11:31:00Z">
        <w:r w:rsidR="00DF0F5E" w:rsidRPr="009F540B">
          <w:rPr>
            <w:lang w:eastAsia="ja-JP"/>
            <w14:ligatures w14:val="standard"/>
          </w:rPr>
          <w:t xml:space="preserve"> periodically</w:t>
        </w:r>
      </w:ins>
      <w:del w:id="188" w:author="lfninov lfninov" w:date="2021-05-26T11:31:00Z">
        <w:r w:rsidR="00E427DB" w:rsidRPr="009F540B" w:rsidDel="00DF0F5E">
          <w:rPr>
            <w:lang w:eastAsia="ja-JP"/>
            <w14:ligatures w14:val="standard"/>
          </w:rPr>
          <w:delText xml:space="preserve"> </w:delText>
        </w:r>
        <w:r w:rsidR="0012501E" w:rsidRPr="009F540B" w:rsidDel="00DF0F5E">
          <w:rPr>
            <w:lang w:eastAsia="ja-JP"/>
            <w14:ligatures w14:val="standard"/>
          </w:rPr>
          <w:delText>within certain periods</w:delText>
        </w:r>
      </w:del>
      <w:r w:rsidR="00E427DB" w:rsidRPr="009F540B">
        <w:rPr>
          <w:lang w:eastAsia="ja-JP"/>
          <w14:ligatures w14:val="standard"/>
        </w:rPr>
        <w:t>. C</w:t>
      </w:r>
      <w:r w:rsidRPr="009F540B">
        <w:rPr>
          <w:lang w:eastAsia="ja-JP"/>
          <w14:ligatures w14:val="standard"/>
        </w:rPr>
        <w:t>ontainer</w:t>
      </w:r>
      <w:r w:rsidR="00D878AF" w:rsidRPr="009F540B">
        <w:rPr>
          <w:lang w:eastAsia="ja-JP"/>
          <w14:ligatures w14:val="standard"/>
        </w:rPr>
        <w:t>s</w:t>
      </w:r>
      <w:r w:rsidRPr="009F540B">
        <w:rPr>
          <w:lang w:eastAsia="ja-JP"/>
          <w14:ligatures w14:val="standard"/>
        </w:rPr>
        <w:t xml:space="preserve"> are indexed</w:t>
      </w:r>
      <w:r w:rsidR="00ED67BA" w:rsidRPr="009F540B">
        <w:rPr>
          <w:lang w:eastAsia="ja-JP"/>
          <w14:ligatures w14:val="standard"/>
        </w:rPr>
        <w:t xml:space="preserve"> in </w:t>
      </w:r>
      <w:r w:rsidR="00E04142" w:rsidRPr="009F540B">
        <w:rPr>
          <w:lang w:eastAsia="ja-JP"/>
          <w14:ligatures w14:val="standard"/>
        </w:rPr>
        <w:t xml:space="preserve">a </w:t>
      </w:r>
      <w:r w:rsidR="00FE5A5E" w:rsidRPr="009F540B">
        <w:rPr>
          <w:lang w:eastAsia="ja-JP"/>
          <w14:ligatures w14:val="standard"/>
        </w:rPr>
        <w:t>database</w:t>
      </w:r>
      <w:r w:rsidR="00D878AF" w:rsidRPr="009F540B">
        <w:rPr>
          <w:lang w:eastAsia="ja-JP"/>
          <w14:ligatures w14:val="standard"/>
        </w:rPr>
        <w:t xml:space="preserve"> with a unique identifier and geographical location (</w:t>
      </w:r>
      <w:proofErr w:type="spellStart"/>
      <w:r w:rsidR="00D878AF" w:rsidRPr="009F540B">
        <w:rPr>
          <w:lang w:eastAsia="ja-JP"/>
          <w14:ligatures w14:val="standard"/>
        </w:rPr>
        <w:t>Lat</w:t>
      </w:r>
      <w:proofErr w:type="spellEnd"/>
      <w:r w:rsidR="00D878AF" w:rsidRPr="009F540B">
        <w:rPr>
          <w:lang w:eastAsia="ja-JP"/>
          <w14:ligatures w14:val="standard"/>
        </w:rPr>
        <w:t>, Lon) in such a way that</w:t>
      </w:r>
      <w:r w:rsidR="00EA3ED7" w:rsidRPr="009F540B">
        <w:rPr>
          <w:lang w:eastAsia="ja-JP"/>
          <w14:ligatures w14:val="standard"/>
        </w:rPr>
        <w:t>,</w:t>
      </w:r>
      <w:r w:rsidR="00D878AF" w:rsidRPr="009F540B">
        <w:rPr>
          <w:lang w:eastAsia="ja-JP"/>
          <w14:ligatures w14:val="standard"/>
        </w:rPr>
        <w:t xml:space="preserve"> as data is </w:t>
      </w:r>
      <w:r w:rsidR="005717D4" w:rsidRPr="009F540B">
        <w:rPr>
          <w:lang w:eastAsia="ja-JP"/>
          <w14:ligatures w14:val="standard"/>
        </w:rPr>
        <w:t>received</w:t>
      </w:r>
      <w:r w:rsidR="00D878AF" w:rsidRPr="009F540B">
        <w:rPr>
          <w:lang w:eastAsia="ja-JP"/>
          <w14:ligatures w14:val="standard"/>
        </w:rPr>
        <w:t>, it is possible to k</w:t>
      </w:r>
      <w:r w:rsidR="00ED67BA" w:rsidRPr="009F540B">
        <w:rPr>
          <w:lang w:eastAsia="ja-JP"/>
          <w14:ligatures w14:val="standard"/>
        </w:rPr>
        <w:t xml:space="preserve">now </w:t>
      </w:r>
      <w:r w:rsidR="0012501E" w:rsidRPr="009F540B">
        <w:rPr>
          <w:lang w:eastAsia="ja-JP"/>
          <w14:ligatures w14:val="standard"/>
        </w:rPr>
        <w:t xml:space="preserve">the approximate </w:t>
      </w:r>
      <w:r w:rsidR="00D878AF" w:rsidRPr="009F540B">
        <w:rPr>
          <w:lang w:eastAsia="ja-JP"/>
          <w14:ligatures w14:val="standard"/>
        </w:rPr>
        <w:t xml:space="preserve">location of the container whose </w:t>
      </w:r>
      <w:ins w:id="189" w:author="lfninov lfninov" w:date="2021-05-26T11:31:00Z">
        <w:r w:rsidR="00DF0F5E" w:rsidRPr="009F540B">
          <w:rPr>
            <w:lang w:eastAsia="ja-JP"/>
            <w14:ligatures w14:val="standard"/>
          </w:rPr>
          <w:t>filling</w:t>
        </w:r>
        <w:r w:rsidR="00DF0F5E">
          <w:rPr>
            <w:lang w:eastAsia="ja-JP"/>
            <w14:ligatures w14:val="standard"/>
          </w:rPr>
          <w:t xml:space="preserve"> </w:t>
        </w:r>
      </w:ins>
      <w:r w:rsidR="00D878AF">
        <w:rPr>
          <w:lang w:eastAsia="ja-JP"/>
          <w14:ligatures w14:val="standard"/>
        </w:rPr>
        <w:t xml:space="preserve">level is </w:t>
      </w:r>
      <w:r w:rsidR="00E04142">
        <w:rPr>
          <w:lang w:eastAsia="ja-JP"/>
          <w14:ligatures w14:val="standard"/>
        </w:rPr>
        <w:t xml:space="preserve">being </w:t>
      </w:r>
      <w:r w:rsidR="00D878AF">
        <w:rPr>
          <w:lang w:eastAsia="ja-JP"/>
          <w14:ligatures w14:val="standard"/>
        </w:rPr>
        <w:t>reported</w:t>
      </w:r>
      <w:r w:rsidR="00E427DB">
        <w:rPr>
          <w:lang w:eastAsia="ja-JP"/>
          <w14:ligatures w14:val="standard"/>
        </w:rPr>
        <w:t>. T</w:t>
      </w:r>
      <w:r w:rsidR="00D878AF">
        <w:rPr>
          <w:lang w:eastAsia="ja-JP"/>
          <w14:ligatures w14:val="standard"/>
        </w:rPr>
        <w:t>h</w:t>
      </w:r>
      <w:r w:rsidR="00EA3ED7">
        <w:rPr>
          <w:lang w:eastAsia="ja-JP"/>
          <w14:ligatures w14:val="standard"/>
        </w:rPr>
        <w:t>e</w:t>
      </w:r>
      <w:r w:rsidR="00D878AF">
        <w:rPr>
          <w:lang w:eastAsia="ja-JP"/>
          <w14:ligatures w14:val="standard"/>
        </w:rPr>
        <w:t>s</w:t>
      </w:r>
      <w:r w:rsidR="00EA3ED7">
        <w:rPr>
          <w:lang w:eastAsia="ja-JP"/>
          <w14:ligatures w14:val="standard"/>
        </w:rPr>
        <w:t>e</w:t>
      </w:r>
      <w:r w:rsidR="00D878AF">
        <w:rPr>
          <w:lang w:eastAsia="ja-JP"/>
          <w14:ligatures w14:val="standard"/>
        </w:rPr>
        <w:t xml:space="preserve"> data </w:t>
      </w:r>
      <w:r w:rsidR="00EA3ED7">
        <w:rPr>
          <w:lang w:eastAsia="ja-JP"/>
          <w14:ligatures w14:val="standard"/>
        </w:rPr>
        <w:t xml:space="preserve">are </w:t>
      </w:r>
      <w:r w:rsidR="00D878AF">
        <w:rPr>
          <w:lang w:eastAsia="ja-JP"/>
          <w14:ligatures w14:val="standard"/>
        </w:rPr>
        <w:t xml:space="preserve">transmitted using </w:t>
      </w:r>
      <w:r w:rsidR="00EA3ED7">
        <w:rPr>
          <w:lang w:eastAsia="ja-JP"/>
          <w14:ligatures w14:val="standard"/>
        </w:rPr>
        <w:t xml:space="preserve">the </w:t>
      </w:r>
      <w:proofErr w:type="spellStart"/>
      <w:r w:rsidR="00D878AF">
        <w:rPr>
          <w:lang w:eastAsia="ja-JP"/>
          <w14:ligatures w14:val="standard"/>
        </w:rPr>
        <w:t>LoRa</w:t>
      </w:r>
      <w:r w:rsidR="0012501E">
        <w:rPr>
          <w:lang w:eastAsia="ja-JP"/>
          <w14:ligatures w14:val="standard"/>
        </w:rPr>
        <w:t>WAN</w:t>
      </w:r>
      <w:proofErr w:type="spellEnd"/>
      <w:r w:rsidR="00D878AF">
        <w:rPr>
          <w:lang w:eastAsia="ja-JP"/>
          <w14:ligatures w14:val="standard"/>
        </w:rPr>
        <w:t xml:space="preserve"> </w:t>
      </w:r>
      <w:r w:rsidR="0012501E">
        <w:rPr>
          <w:lang w:eastAsia="ja-JP"/>
          <w14:ligatures w14:val="standard"/>
        </w:rPr>
        <w:t>protocol</w:t>
      </w:r>
      <w:r w:rsidR="00EA3ED7">
        <w:rPr>
          <w:lang w:eastAsia="ja-JP"/>
          <w14:ligatures w14:val="standard"/>
        </w:rPr>
        <w:t>.</w:t>
      </w:r>
      <w:r w:rsidR="00ED67BA">
        <w:rPr>
          <w:lang w:eastAsia="ja-JP"/>
          <w14:ligatures w14:val="standard"/>
        </w:rPr>
        <w:t xml:space="preserve"> </w:t>
      </w:r>
      <w:proofErr w:type="spellStart"/>
      <w:r w:rsidR="005D6FEB">
        <w:rPr>
          <w:lang w:eastAsia="ja-JP"/>
          <w14:ligatures w14:val="standard"/>
        </w:rPr>
        <w:t>LoRa</w:t>
      </w:r>
      <w:proofErr w:type="spellEnd"/>
      <w:r w:rsidR="005D6FEB">
        <w:rPr>
          <w:lang w:eastAsia="ja-JP"/>
          <w14:ligatures w14:val="standard"/>
        </w:rPr>
        <w:t xml:space="preserve"> Signal</w:t>
      </w:r>
      <w:r w:rsidR="00E427DB">
        <w:rPr>
          <w:lang w:eastAsia="ja-JP"/>
          <w14:ligatures w14:val="standard"/>
        </w:rPr>
        <w:t xml:space="preserve"> </w:t>
      </w:r>
      <w:r w:rsidR="005D6FEB">
        <w:rPr>
          <w:lang w:eastAsia="ja-JP"/>
          <w14:ligatures w14:val="standard"/>
        </w:rPr>
        <w:t xml:space="preserve">is decoded </w:t>
      </w:r>
      <w:r w:rsidR="0012501E">
        <w:rPr>
          <w:lang w:eastAsia="ja-JP"/>
          <w14:ligatures w14:val="standard"/>
        </w:rPr>
        <w:t xml:space="preserve">in the gateway </w:t>
      </w:r>
      <w:r w:rsidR="005D6FEB">
        <w:rPr>
          <w:lang w:eastAsia="ja-JP"/>
          <w14:ligatures w14:val="standard"/>
        </w:rPr>
        <w:t xml:space="preserve">and </w:t>
      </w:r>
      <w:del w:id="190" w:author="Miguel" w:date="2021-05-27T12:27:00Z">
        <w:r w:rsidR="005D6FEB" w:rsidRPr="004E57AF" w:rsidDel="004E57AF">
          <w:rPr>
            <w:lang w:eastAsia="ja-JP"/>
            <w14:ligatures w14:val="standard"/>
          </w:rPr>
          <w:delText xml:space="preserve">repeated </w:delText>
        </w:r>
      </w:del>
      <w:ins w:id="191" w:author="Miguel" w:date="2021-05-27T12:27:00Z">
        <w:r w:rsidR="004E57AF" w:rsidRPr="004E57AF">
          <w:rPr>
            <w:lang w:eastAsia="ja-JP"/>
            <w14:ligatures w14:val="standard"/>
            <w:rPrChange w:id="192" w:author="Miguel" w:date="2021-05-27T12:28:00Z">
              <w:rPr>
                <w:highlight w:val="yellow"/>
                <w:lang w:eastAsia="ja-JP"/>
                <w14:ligatures w14:val="standard"/>
              </w:rPr>
            </w:rPrChange>
          </w:rPr>
          <w:t>broadcast</w:t>
        </w:r>
      </w:ins>
      <w:ins w:id="193" w:author="Miguel" w:date="2021-05-27T12:28:00Z">
        <w:r w:rsidR="004E57AF" w:rsidRPr="004E57AF">
          <w:rPr>
            <w:lang w:eastAsia="ja-JP"/>
            <w14:ligatures w14:val="standard"/>
            <w:rPrChange w:id="194" w:author="Miguel" w:date="2021-05-27T12:28:00Z">
              <w:rPr>
                <w:highlight w:val="yellow"/>
                <w:lang w:eastAsia="ja-JP"/>
                <w14:ligatures w14:val="standard"/>
              </w:rPr>
            </w:rPrChange>
          </w:rPr>
          <w:t>ed</w:t>
        </w:r>
      </w:ins>
      <w:ins w:id="195" w:author="Miguel" w:date="2021-05-27T12:27:00Z">
        <w:r w:rsidR="004E57AF" w:rsidRPr="004E57AF">
          <w:rPr>
            <w:lang w:eastAsia="ja-JP"/>
            <w14:ligatures w14:val="standard"/>
            <w:rPrChange w:id="196" w:author="Miguel" w:date="2021-05-27T12:28:00Z">
              <w:rPr>
                <w:highlight w:val="yellow"/>
                <w:lang w:eastAsia="ja-JP"/>
                <w14:ligatures w14:val="standard"/>
              </w:rPr>
            </w:rPrChange>
          </w:rPr>
          <w:t xml:space="preserve"> </w:t>
        </w:r>
      </w:ins>
      <w:r w:rsidR="005D6FEB" w:rsidRPr="004E57AF">
        <w:rPr>
          <w:lang w:eastAsia="ja-JP"/>
          <w14:ligatures w14:val="standard"/>
        </w:rPr>
        <w:t xml:space="preserve">to </w:t>
      </w:r>
      <w:ins w:id="197" w:author="Miguel" w:date="2021-05-27T12:28:00Z">
        <w:r w:rsidR="004E57AF" w:rsidRPr="004E57AF">
          <w:rPr>
            <w:lang w:eastAsia="ja-JP"/>
            <w14:ligatures w14:val="standard"/>
            <w:rPrChange w:id="198" w:author="Miguel" w:date="2021-05-27T12:28:00Z">
              <w:rPr>
                <w:highlight w:val="yellow"/>
                <w:lang w:eastAsia="ja-JP"/>
                <w14:ligatures w14:val="standard"/>
              </w:rPr>
            </w:rPrChange>
          </w:rPr>
          <w:t xml:space="preserve">the </w:t>
        </w:r>
      </w:ins>
      <w:r w:rsidR="005D6FEB" w:rsidRPr="004E57AF">
        <w:rPr>
          <w:lang w:eastAsia="ja-JP"/>
          <w14:ligatures w14:val="standard"/>
        </w:rPr>
        <w:t>internet</w:t>
      </w:r>
      <w:r w:rsidR="00E04142">
        <w:rPr>
          <w:lang w:eastAsia="ja-JP"/>
          <w14:ligatures w14:val="standard"/>
        </w:rPr>
        <w:t>,</w:t>
      </w:r>
      <w:r w:rsidR="005D6FEB">
        <w:rPr>
          <w:lang w:eastAsia="ja-JP"/>
          <w14:ligatures w14:val="standard"/>
        </w:rPr>
        <w:t xml:space="preserve"> </w:t>
      </w:r>
      <w:r w:rsidR="00E04142">
        <w:rPr>
          <w:lang w:eastAsia="ja-JP"/>
          <w14:ligatures w14:val="standard"/>
        </w:rPr>
        <w:t>w</w:t>
      </w:r>
      <w:r w:rsidR="00E427DB">
        <w:rPr>
          <w:lang w:eastAsia="ja-JP"/>
          <w14:ligatures w14:val="standard"/>
        </w:rPr>
        <w:t>here</w:t>
      </w:r>
      <w:r w:rsidR="005D6FEB">
        <w:rPr>
          <w:lang w:eastAsia="ja-JP"/>
          <w14:ligatures w14:val="standard"/>
        </w:rPr>
        <w:t xml:space="preserve"> it </w:t>
      </w:r>
      <w:r w:rsidR="00E04142">
        <w:rPr>
          <w:lang w:eastAsia="ja-JP"/>
          <w14:ligatures w14:val="standard"/>
        </w:rPr>
        <w:t>gets</w:t>
      </w:r>
      <w:r w:rsidR="005D6FEB">
        <w:rPr>
          <w:lang w:eastAsia="ja-JP"/>
          <w14:ligatures w14:val="standard"/>
        </w:rPr>
        <w:t xml:space="preserve"> routed to a</w:t>
      </w:r>
      <w:r w:rsidR="00E04142">
        <w:rPr>
          <w:lang w:eastAsia="ja-JP"/>
          <w14:ligatures w14:val="standard"/>
        </w:rPr>
        <w:t>n</w:t>
      </w:r>
      <w:r w:rsidR="005D6FEB">
        <w:rPr>
          <w:lang w:eastAsia="ja-JP"/>
          <w14:ligatures w14:val="standard"/>
        </w:rPr>
        <w:t xml:space="preserve"> IoT Server where data is managed, </w:t>
      </w:r>
      <w:r w:rsidR="0012501E">
        <w:rPr>
          <w:lang w:eastAsia="ja-JP"/>
          <w14:ligatures w14:val="standard"/>
        </w:rPr>
        <w:t xml:space="preserve">a server appliance </w:t>
      </w:r>
      <w:r w:rsidR="005D6FEB">
        <w:rPr>
          <w:lang w:eastAsia="ja-JP"/>
          <w14:ligatures w14:val="standard"/>
        </w:rPr>
        <w:t>publish</w:t>
      </w:r>
      <w:r w:rsidR="002570F8">
        <w:rPr>
          <w:lang w:eastAsia="ja-JP"/>
          <w14:ligatures w14:val="standard"/>
        </w:rPr>
        <w:t>es</w:t>
      </w:r>
      <w:r w:rsidR="005D6FEB">
        <w:rPr>
          <w:lang w:eastAsia="ja-JP"/>
          <w14:ligatures w14:val="standard"/>
        </w:rPr>
        <w:t xml:space="preserve"> th</w:t>
      </w:r>
      <w:r w:rsidR="002570F8">
        <w:rPr>
          <w:lang w:eastAsia="ja-JP"/>
          <w14:ligatures w14:val="standard"/>
        </w:rPr>
        <w:t>e</w:t>
      </w:r>
      <w:r w:rsidR="005D6FEB">
        <w:rPr>
          <w:lang w:eastAsia="ja-JP"/>
          <w14:ligatures w14:val="standard"/>
        </w:rPr>
        <w:t>s</w:t>
      </w:r>
      <w:r w:rsidR="002570F8">
        <w:rPr>
          <w:lang w:eastAsia="ja-JP"/>
          <w14:ligatures w14:val="standard"/>
        </w:rPr>
        <w:t>e</w:t>
      </w:r>
      <w:r w:rsidR="005D6FEB">
        <w:rPr>
          <w:lang w:eastAsia="ja-JP"/>
          <w14:ligatures w14:val="standard"/>
        </w:rPr>
        <w:t xml:space="preserve"> data</w:t>
      </w:r>
      <w:r w:rsidR="00E04142">
        <w:rPr>
          <w:lang w:eastAsia="ja-JP"/>
          <w14:ligatures w14:val="standard"/>
        </w:rPr>
        <w:t xml:space="preserve"> to a topic </w:t>
      </w:r>
      <w:r w:rsidR="0012501E">
        <w:rPr>
          <w:lang w:eastAsia="ja-JP"/>
          <w14:ligatures w14:val="standard"/>
        </w:rPr>
        <w:t>in a</w:t>
      </w:r>
      <w:r w:rsidR="005D6FEB">
        <w:rPr>
          <w:lang w:eastAsia="ja-JP"/>
          <w14:ligatures w14:val="standard"/>
        </w:rPr>
        <w:t xml:space="preserve"> MQTT broker.</w:t>
      </w:r>
    </w:p>
    <w:p w:rsidR="005D6FEB" w:rsidRDefault="005D6FEB" w:rsidP="00574472">
      <w:pPr>
        <w:pStyle w:val="Statements"/>
        <w:spacing w:line="276" w:lineRule="auto"/>
        <w:rPr>
          <w:lang w:eastAsia="ja-JP"/>
          <w14:ligatures w14:val="standard"/>
        </w:rPr>
      </w:pPr>
    </w:p>
    <w:p w:rsidR="005D6FEB" w:rsidRDefault="005D6FEB" w:rsidP="00574472">
      <w:pPr>
        <w:pStyle w:val="Statements"/>
        <w:spacing w:line="276" w:lineRule="auto"/>
        <w:rPr>
          <w:lang w:eastAsia="ja-JP"/>
          <w14:ligatures w14:val="standard"/>
        </w:rPr>
      </w:pPr>
      <w:r>
        <w:rPr>
          <w:lang w:eastAsia="ja-JP"/>
          <w14:ligatures w14:val="standard"/>
        </w:rPr>
        <w:t xml:space="preserve">Once the information is </w:t>
      </w:r>
      <w:r w:rsidR="005717D4">
        <w:rPr>
          <w:lang w:eastAsia="ja-JP"/>
          <w14:ligatures w14:val="standard"/>
        </w:rPr>
        <w:t>registered</w:t>
      </w:r>
      <w:r>
        <w:rPr>
          <w:lang w:eastAsia="ja-JP"/>
          <w14:ligatures w14:val="standard"/>
        </w:rPr>
        <w:t xml:space="preserve"> </w:t>
      </w:r>
      <w:r w:rsidR="00E427DB">
        <w:rPr>
          <w:lang w:eastAsia="ja-JP"/>
          <w14:ligatures w14:val="standard"/>
        </w:rPr>
        <w:t xml:space="preserve">in the </w:t>
      </w:r>
      <w:r w:rsidR="00FE5A5E">
        <w:rPr>
          <w:lang w:eastAsia="ja-JP"/>
          <w14:ligatures w14:val="standard"/>
        </w:rPr>
        <w:t>broker,</w:t>
      </w:r>
      <w:r>
        <w:rPr>
          <w:lang w:eastAsia="ja-JP"/>
          <w14:ligatures w14:val="standard"/>
        </w:rPr>
        <w:t xml:space="preserve"> </w:t>
      </w:r>
      <w:r w:rsidR="007511FC">
        <w:rPr>
          <w:lang w:eastAsia="ja-JP"/>
          <w14:ligatures w14:val="standard"/>
        </w:rPr>
        <w:t>it can be quer</w:t>
      </w:r>
      <w:r w:rsidR="008A5F60">
        <w:rPr>
          <w:lang w:eastAsia="ja-JP"/>
          <w14:ligatures w14:val="standard"/>
        </w:rPr>
        <w:t>ied</w:t>
      </w:r>
      <w:r w:rsidR="007511FC">
        <w:rPr>
          <w:lang w:eastAsia="ja-JP"/>
          <w14:ligatures w14:val="standard"/>
        </w:rPr>
        <w:t xml:space="preserve"> via an </w:t>
      </w:r>
      <w:r>
        <w:rPr>
          <w:lang w:eastAsia="ja-JP"/>
          <w14:ligatures w14:val="standard"/>
        </w:rPr>
        <w:t>MQTT client running in a Backend server</w:t>
      </w:r>
      <w:r w:rsidR="007511FC">
        <w:rPr>
          <w:lang w:eastAsia="ja-JP"/>
          <w14:ligatures w14:val="standard"/>
        </w:rPr>
        <w:t xml:space="preserve"> that</w:t>
      </w:r>
      <w:r>
        <w:rPr>
          <w:lang w:eastAsia="ja-JP"/>
          <w14:ligatures w14:val="standard"/>
        </w:rPr>
        <w:t xml:space="preserve"> subscribes</w:t>
      </w:r>
      <w:r w:rsidR="007511FC">
        <w:rPr>
          <w:lang w:eastAsia="ja-JP"/>
          <w14:ligatures w14:val="standard"/>
        </w:rPr>
        <w:t xml:space="preserve"> to</w:t>
      </w:r>
      <w:r>
        <w:rPr>
          <w:lang w:eastAsia="ja-JP"/>
          <w14:ligatures w14:val="standard"/>
        </w:rPr>
        <w:t xml:space="preserve"> the </w:t>
      </w:r>
      <w:r w:rsidR="00E04142">
        <w:rPr>
          <w:lang w:eastAsia="ja-JP"/>
          <w14:ligatures w14:val="standard"/>
        </w:rPr>
        <w:t>topic and retrieves</w:t>
      </w:r>
      <w:r w:rsidR="007511FC">
        <w:rPr>
          <w:lang w:eastAsia="ja-JP"/>
          <w14:ligatures w14:val="standard"/>
        </w:rPr>
        <w:t xml:space="preserve"> </w:t>
      </w:r>
      <w:r w:rsidR="005717D4">
        <w:rPr>
          <w:lang w:eastAsia="ja-JP"/>
          <w14:ligatures w14:val="standard"/>
        </w:rPr>
        <w:t xml:space="preserve">data </w:t>
      </w:r>
      <w:r w:rsidR="007511FC">
        <w:rPr>
          <w:lang w:eastAsia="ja-JP"/>
          <w14:ligatures w14:val="standard"/>
        </w:rPr>
        <w:t xml:space="preserve">stored in </w:t>
      </w:r>
      <w:r w:rsidR="007C4846">
        <w:rPr>
          <w:lang w:eastAsia="ja-JP"/>
          <w14:ligatures w14:val="standard"/>
        </w:rPr>
        <w:t>a</w:t>
      </w:r>
      <w:r w:rsidR="007511FC">
        <w:rPr>
          <w:lang w:eastAsia="ja-JP"/>
          <w14:ligatures w14:val="standard"/>
        </w:rPr>
        <w:t xml:space="preserve"> </w:t>
      </w:r>
      <w:r w:rsidR="00FE5A5E">
        <w:rPr>
          <w:lang w:eastAsia="ja-JP"/>
          <w14:ligatures w14:val="standard"/>
        </w:rPr>
        <w:t>database</w:t>
      </w:r>
      <w:r w:rsidR="007511FC">
        <w:rPr>
          <w:lang w:eastAsia="ja-JP"/>
          <w14:ligatures w14:val="standard"/>
        </w:rPr>
        <w:t xml:space="preserve"> so </w:t>
      </w:r>
      <w:r w:rsidR="008A5F60">
        <w:rPr>
          <w:lang w:eastAsia="ja-JP"/>
          <w14:ligatures w14:val="standard"/>
        </w:rPr>
        <w:t xml:space="preserve">that </w:t>
      </w:r>
      <w:r w:rsidR="007511FC">
        <w:rPr>
          <w:lang w:eastAsia="ja-JP"/>
          <w14:ligatures w14:val="standard"/>
        </w:rPr>
        <w:t>applications can access it when required</w:t>
      </w:r>
      <w:r w:rsidR="00E427DB">
        <w:rPr>
          <w:lang w:eastAsia="ja-JP"/>
          <w14:ligatures w14:val="standard"/>
        </w:rPr>
        <w:t xml:space="preserve">. </w:t>
      </w:r>
      <w:r w:rsidR="007C4846">
        <w:rPr>
          <w:lang w:eastAsia="ja-JP"/>
          <w14:ligatures w14:val="standard"/>
        </w:rPr>
        <w:t xml:space="preserve">Given the limited amount of </w:t>
      </w:r>
      <w:r w:rsidR="007C4846" w:rsidRPr="009F540B">
        <w:rPr>
          <w:lang w:eastAsia="ja-JP"/>
          <w14:ligatures w14:val="standard"/>
        </w:rPr>
        <w:t>measurement</w:t>
      </w:r>
      <w:r w:rsidR="007C4846">
        <w:rPr>
          <w:lang w:eastAsia="ja-JP"/>
          <w14:ligatures w14:val="standard"/>
        </w:rPr>
        <w:t xml:space="preserve"> devices for the selected area a </w:t>
      </w:r>
      <w:r w:rsidR="00890303">
        <w:rPr>
          <w:lang w:eastAsia="ja-JP"/>
          <w14:ligatures w14:val="standard"/>
        </w:rPr>
        <w:t>simulation was required</w:t>
      </w:r>
      <w:r w:rsidR="00E04142">
        <w:rPr>
          <w:lang w:eastAsia="ja-JP"/>
          <w14:ligatures w14:val="standard"/>
        </w:rPr>
        <w:t xml:space="preserve"> </w:t>
      </w:r>
      <w:r w:rsidR="007C4846">
        <w:rPr>
          <w:lang w:eastAsia="ja-JP"/>
          <w14:ligatures w14:val="standard"/>
        </w:rPr>
        <w:t>to execute routing with significant data</w:t>
      </w:r>
      <w:r w:rsidR="00E427DB">
        <w:rPr>
          <w:lang w:eastAsia="ja-JP"/>
          <w14:ligatures w14:val="standard"/>
        </w:rPr>
        <w:t>.</w:t>
      </w:r>
      <w:r w:rsidR="00890303">
        <w:rPr>
          <w:lang w:eastAsia="ja-JP"/>
          <w14:ligatures w14:val="standard"/>
        </w:rPr>
        <w:t xml:space="preserve"> </w:t>
      </w:r>
      <w:r w:rsidR="00E04142">
        <w:rPr>
          <w:lang w:eastAsia="ja-JP"/>
          <w14:ligatures w14:val="standard"/>
        </w:rPr>
        <w:t>Simulated</w:t>
      </w:r>
      <w:r w:rsidR="00890303">
        <w:rPr>
          <w:lang w:eastAsia="ja-JP"/>
          <w14:ligatures w14:val="standard"/>
        </w:rPr>
        <w:t xml:space="preserve"> data is used to plan daily operation, </w:t>
      </w:r>
      <w:r w:rsidR="0058177D">
        <w:rPr>
          <w:lang w:eastAsia="ja-JP"/>
          <w14:ligatures w14:val="standard"/>
        </w:rPr>
        <w:t>which means</w:t>
      </w:r>
      <w:r w:rsidR="00367DA4" w:rsidRPr="00367DA4">
        <w:rPr>
          <w:lang w:eastAsia="ja-JP"/>
          <w14:ligatures w14:val="standard"/>
        </w:rPr>
        <w:t xml:space="preserve"> </w:t>
      </w:r>
      <w:r w:rsidR="00367DA4">
        <w:rPr>
          <w:lang w:eastAsia="ja-JP"/>
          <w14:ligatures w14:val="standard"/>
        </w:rPr>
        <w:t>streets</w:t>
      </w:r>
      <w:r w:rsidR="00890303">
        <w:rPr>
          <w:lang w:eastAsia="ja-JP"/>
          <w14:ligatures w14:val="standard"/>
        </w:rPr>
        <w:t xml:space="preserve"> a</w:t>
      </w:r>
      <w:r w:rsidR="00367DA4">
        <w:rPr>
          <w:lang w:eastAsia="ja-JP"/>
          <w14:ligatures w14:val="standard"/>
        </w:rPr>
        <w:t>re given a</w:t>
      </w:r>
      <w:r w:rsidR="00890303">
        <w:rPr>
          <w:lang w:eastAsia="ja-JP"/>
          <w14:ligatures w14:val="standard"/>
        </w:rPr>
        <w:t xml:space="preserve"> priority </w:t>
      </w:r>
      <w:r w:rsidR="00E427DB">
        <w:rPr>
          <w:lang w:eastAsia="ja-JP"/>
          <w14:ligatures w14:val="standard"/>
        </w:rPr>
        <w:t>base</w:t>
      </w:r>
      <w:r w:rsidR="0058177D">
        <w:rPr>
          <w:lang w:eastAsia="ja-JP"/>
          <w14:ligatures w14:val="standard"/>
        </w:rPr>
        <w:t>d</w:t>
      </w:r>
      <w:r w:rsidR="00E427DB">
        <w:rPr>
          <w:lang w:eastAsia="ja-JP"/>
          <w14:ligatures w14:val="standard"/>
        </w:rPr>
        <w:t xml:space="preserve"> on the level reported by the containers located in </w:t>
      </w:r>
      <w:r w:rsidR="00367DA4">
        <w:rPr>
          <w:lang w:eastAsia="ja-JP"/>
          <w14:ligatures w14:val="standard"/>
        </w:rPr>
        <w:t>the</w:t>
      </w:r>
      <w:r w:rsidR="00E427DB">
        <w:rPr>
          <w:lang w:eastAsia="ja-JP"/>
          <w14:ligatures w14:val="standard"/>
        </w:rPr>
        <w:t xml:space="preserve"> street</w:t>
      </w:r>
      <w:r w:rsidR="00890303">
        <w:rPr>
          <w:lang w:eastAsia="ja-JP"/>
          <w14:ligatures w14:val="standard"/>
        </w:rPr>
        <w:t xml:space="preserve"> </w:t>
      </w:r>
      <w:r w:rsidR="00367DA4">
        <w:rPr>
          <w:lang w:eastAsia="ja-JP"/>
          <w14:ligatures w14:val="standard"/>
        </w:rPr>
        <w:t xml:space="preserve">priority </w:t>
      </w:r>
      <w:r w:rsidR="00890303">
        <w:rPr>
          <w:lang w:eastAsia="ja-JP"/>
          <w14:ligatures w14:val="standard"/>
        </w:rPr>
        <w:t xml:space="preserve">rules </w:t>
      </w:r>
      <w:r w:rsidR="00E04142">
        <w:rPr>
          <w:lang w:eastAsia="ja-JP"/>
          <w14:ligatures w14:val="standard"/>
        </w:rPr>
        <w:t>explained</w:t>
      </w:r>
      <w:r w:rsidR="00890303">
        <w:rPr>
          <w:lang w:eastAsia="ja-JP"/>
          <w14:ligatures w14:val="standard"/>
        </w:rPr>
        <w:t xml:space="preserve"> in section 6.</w:t>
      </w:r>
    </w:p>
    <w:p w:rsidR="00890303" w:rsidRDefault="00890303" w:rsidP="00574472">
      <w:pPr>
        <w:pStyle w:val="Statements"/>
        <w:spacing w:line="276" w:lineRule="auto"/>
        <w:rPr>
          <w:lang w:eastAsia="ja-JP"/>
          <w14:ligatures w14:val="standard"/>
        </w:rPr>
      </w:pPr>
    </w:p>
    <w:p w:rsidR="00316283" w:rsidRDefault="00367DA4" w:rsidP="00574472">
      <w:pPr>
        <w:pStyle w:val="Statements"/>
        <w:spacing w:line="276" w:lineRule="auto"/>
        <w:rPr>
          <w:lang w:eastAsia="ja-JP"/>
          <w14:ligatures w14:val="standard"/>
        </w:rPr>
      </w:pPr>
      <w:r>
        <w:rPr>
          <w:lang w:eastAsia="ja-JP"/>
          <w14:ligatures w14:val="standard"/>
        </w:rPr>
        <w:t>T</w:t>
      </w:r>
      <w:r w:rsidR="00890303">
        <w:rPr>
          <w:lang w:eastAsia="ja-JP"/>
          <w14:ligatures w14:val="standard"/>
        </w:rPr>
        <w:t xml:space="preserve">he estimated volume of </w:t>
      </w:r>
      <w:r w:rsidR="005717D4">
        <w:rPr>
          <w:lang w:eastAsia="ja-JP"/>
          <w14:ligatures w14:val="standard"/>
        </w:rPr>
        <w:t>MSW</w:t>
      </w:r>
      <w:r w:rsidR="00890303">
        <w:rPr>
          <w:lang w:eastAsia="ja-JP"/>
          <w14:ligatures w14:val="standard"/>
        </w:rPr>
        <w:t xml:space="preserve"> to be collected </w:t>
      </w:r>
      <w:r w:rsidR="00E2318C">
        <w:rPr>
          <w:lang w:eastAsia="ja-JP"/>
          <w14:ligatures w14:val="standard"/>
        </w:rPr>
        <w:t>in the zone</w:t>
      </w:r>
      <w:r>
        <w:rPr>
          <w:lang w:eastAsia="ja-JP"/>
          <w14:ligatures w14:val="standard"/>
        </w:rPr>
        <w:t>, allow</w:t>
      </w:r>
      <w:del w:id="199" w:author="lfninov lfninov" w:date="2021-05-26T11:33:00Z">
        <w:r w:rsidDel="007B287C">
          <w:rPr>
            <w:lang w:eastAsia="ja-JP"/>
            <w14:ligatures w14:val="standard"/>
          </w:rPr>
          <w:delText xml:space="preserve"> u</w:delText>
        </w:r>
      </w:del>
      <w:r>
        <w:rPr>
          <w:lang w:eastAsia="ja-JP"/>
          <w14:ligatures w14:val="standard"/>
        </w:rPr>
        <w:t>s to decide</w:t>
      </w:r>
      <w:r w:rsidR="00316283">
        <w:rPr>
          <w:lang w:eastAsia="ja-JP"/>
          <w14:ligatures w14:val="standard"/>
        </w:rPr>
        <w:t xml:space="preserve"> the number of trucks required to pick </w:t>
      </w:r>
      <w:r w:rsidR="00E2318C">
        <w:rPr>
          <w:lang w:eastAsia="ja-JP"/>
          <w14:ligatures w14:val="standard"/>
        </w:rPr>
        <w:t>that volume</w:t>
      </w:r>
      <w:r w:rsidR="00010F8E">
        <w:rPr>
          <w:lang w:eastAsia="ja-JP"/>
          <w14:ligatures w14:val="standard"/>
        </w:rPr>
        <w:t>.</w:t>
      </w:r>
      <w:r w:rsidR="00316283">
        <w:rPr>
          <w:lang w:eastAsia="ja-JP"/>
          <w14:ligatures w14:val="standard"/>
        </w:rPr>
        <w:t xml:space="preserve"> </w:t>
      </w:r>
      <w:r w:rsidR="00010F8E">
        <w:rPr>
          <w:lang w:eastAsia="ja-JP"/>
          <w14:ligatures w14:val="standard"/>
        </w:rPr>
        <w:t xml:space="preserve">A </w:t>
      </w:r>
      <w:r w:rsidR="00316283">
        <w:rPr>
          <w:lang w:eastAsia="ja-JP"/>
          <w14:ligatures w14:val="standard"/>
        </w:rPr>
        <w:t xml:space="preserve">clustering method </w:t>
      </w:r>
      <w:r w:rsidR="005F3942">
        <w:rPr>
          <w:lang w:eastAsia="ja-JP"/>
          <w14:ligatures w14:val="standard"/>
        </w:rPr>
        <w:t>is</w:t>
      </w:r>
      <w:r w:rsidR="00316283">
        <w:rPr>
          <w:lang w:eastAsia="ja-JP"/>
          <w14:ligatures w14:val="standard"/>
        </w:rPr>
        <w:t xml:space="preserve"> executed in order to group</w:t>
      </w:r>
      <w:ins w:id="200" w:author="Miguel" w:date="2021-05-28T20:57:00Z">
        <w:r w:rsidR="009F540B">
          <w:rPr>
            <w:lang w:eastAsia="ja-JP"/>
            <w14:ligatures w14:val="standard"/>
          </w:rPr>
          <w:t xml:space="preserve"> </w:t>
        </w:r>
        <w:r w:rsidR="009F540B" w:rsidRPr="00CF257C">
          <w:rPr>
            <w:lang w:eastAsia="ja-JP"/>
            <w14:ligatures w14:val="standard"/>
            <w:rPrChange w:id="201" w:author="Miguel" w:date="2021-05-31T23:21:00Z">
              <w:rPr>
                <w:highlight w:val="yellow"/>
                <w:lang w:eastAsia="ja-JP"/>
                <w14:ligatures w14:val="standard"/>
              </w:rPr>
            </w:rPrChange>
          </w:rPr>
          <w:t>streets</w:t>
        </w:r>
        <w:r w:rsidR="009F540B">
          <w:rPr>
            <w:lang w:eastAsia="ja-JP"/>
            <w14:ligatures w14:val="standard"/>
          </w:rPr>
          <w:t xml:space="preserve"> that are</w:t>
        </w:r>
      </w:ins>
      <w:r w:rsidR="00316283">
        <w:rPr>
          <w:lang w:eastAsia="ja-JP"/>
          <w14:ligatures w14:val="standard"/>
        </w:rPr>
        <w:t xml:space="preserve"> </w:t>
      </w:r>
      <w:r w:rsidR="00010F8E" w:rsidRPr="00CF257C">
        <w:rPr>
          <w:lang w:eastAsia="ja-JP"/>
          <w14:ligatures w14:val="standard"/>
          <w:rPrChange w:id="202" w:author="Miguel" w:date="2021-05-31T23:21:00Z">
            <w:rPr>
              <w:lang w:eastAsia="ja-JP"/>
              <w14:ligatures w14:val="standard"/>
            </w:rPr>
          </w:rPrChange>
        </w:rPr>
        <w:t>geographically close</w:t>
      </w:r>
      <w:del w:id="203" w:author="Miguel" w:date="2021-05-28T20:57:00Z">
        <w:r w:rsidR="00010F8E" w:rsidRPr="00CF257C" w:rsidDel="009F540B">
          <w:rPr>
            <w:lang w:eastAsia="ja-JP"/>
            <w14:ligatures w14:val="standard"/>
            <w:rPrChange w:id="204" w:author="Miguel" w:date="2021-05-31T23:21:00Z">
              <w:rPr>
                <w:lang w:eastAsia="ja-JP"/>
                <w14:ligatures w14:val="standard"/>
              </w:rPr>
            </w:rPrChange>
          </w:rPr>
          <w:delText xml:space="preserve"> </w:delText>
        </w:r>
        <w:r w:rsidR="00316283" w:rsidRPr="00CF257C" w:rsidDel="009F540B">
          <w:rPr>
            <w:lang w:eastAsia="ja-JP"/>
            <w14:ligatures w14:val="standard"/>
            <w:rPrChange w:id="205" w:author="Miguel" w:date="2021-05-31T23:21:00Z">
              <w:rPr>
                <w:lang w:eastAsia="ja-JP"/>
                <w14:ligatures w14:val="standard"/>
              </w:rPr>
            </w:rPrChange>
          </w:rPr>
          <w:delText>streets</w:delText>
        </w:r>
      </w:del>
      <w:r w:rsidR="00010F8E">
        <w:rPr>
          <w:lang w:eastAsia="ja-JP"/>
          <w14:ligatures w14:val="standard"/>
        </w:rPr>
        <w:t>,</w:t>
      </w:r>
      <w:r w:rsidR="00316283">
        <w:rPr>
          <w:lang w:eastAsia="ja-JP"/>
          <w14:ligatures w14:val="standard"/>
        </w:rPr>
        <w:t xml:space="preserve"> so computing time in routing operations</w:t>
      </w:r>
      <w:r w:rsidR="00E2318C">
        <w:rPr>
          <w:lang w:eastAsia="ja-JP"/>
          <w14:ligatures w14:val="standard"/>
        </w:rPr>
        <w:t xml:space="preserve"> could be reduced</w:t>
      </w:r>
      <w:r w:rsidR="00316283">
        <w:rPr>
          <w:lang w:eastAsia="ja-JP"/>
          <w14:ligatures w14:val="standard"/>
        </w:rPr>
        <w:t>. Routing was man</w:t>
      </w:r>
      <w:r w:rsidR="005717D4">
        <w:rPr>
          <w:lang w:eastAsia="ja-JP"/>
          <w14:ligatures w14:val="standard"/>
        </w:rPr>
        <w:t>aged using an Open Web Service.</w:t>
      </w:r>
    </w:p>
    <w:p w:rsidR="005717D4" w:rsidRDefault="005717D4" w:rsidP="00574472">
      <w:pPr>
        <w:pStyle w:val="Statements"/>
        <w:spacing w:line="276" w:lineRule="auto"/>
        <w:rPr>
          <w:lang w:eastAsia="ja-JP"/>
          <w14:ligatures w14:val="standard"/>
        </w:rPr>
      </w:pPr>
    </w:p>
    <w:p w:rsidR="00316283" w:rsidRDefault="00316283" w:rsidP="00574472">
      <w:pPr>
        <w:pStyle w:val="Statements"/>
        <w:spacing w:line="276" w:lineRule="auto"/>
        <w:rPr>
          <w:lang w:eastAsia="ja-JP"/>
          <w14:ligatures w14:val="standard"/>
        </w:rPr>
      </w:pPr>
      <w:r>
        <w:rPr>
          <w:lang w:eastAsia="ja-JP"/>
          <w14:ligatures w14:val="standard"/>
        </w:rPr>
        <w:t xml:space="preserve">Calculated routes </w:t>
      </w:r>
      <w:r w:rsidR="00E427DB">
        <w:rPr>
          <w:lang w:eastAsia="ja-JP"/>
          <w14:ligatures w14:val="standard"/>
        </w:rPr>
        <w:t>are</w:t>
      </w:r>
      <w:r>
        <w:rPr>
          <w:lang w:eastAsia="ja-JP"/>
          <w14:ligatures w14:val="standard"/>
        </w:rPr>
        <w:t xml:space="preserve"> displayed using a </w:t>
      </w:r>
      <w:r w:rsidR="00010F8E">
        <w:rPr>
          <w:lang w:eastAsia="ja-JP"/>
          <w14:ligatures w14:val="standard"/>
        </w:rPr>
        <w:t>mobile app</w:t>
      </w:r>
      <w:r w:rsidR="00E427DB">
        <w:rPr>
          <w:lang w:eastAsia="ja-JP"/>
          <w14:ligatures w14:val="standard"/>
        </w:rPr>
        <w:t>,</w:t>
      </w:r>
      <w:r>
        <w:rPr>
          <w:lang w:eastAsia="ja-JP"/>
          <w14:ligatures w14:val="standard"/>
        </w:rPr>
        <w:t xml:space="preserve"> </w:t>
      </w:r>
      <w:r w:rsidR="00010F8E">
        <w:rPr>
          <w:lang w:eastAsia="ja-JP"/>
          <w14:ligatures w14:val="standard"/>
        </w:rPr>
        <w:t>which</w:t>
      </w:r>
      <w:r>
        <w:rPr>
          <w:lang w:eastAsia="ja-JP"/>
          <w14:ligatures w14:val="standard"/>
        </w:rPr>
        <w:t xml:space="preserve"> demands generated routes to the backend server</w:t>
      </w:r>
      <w:r w:rsidR="000E187F">
        <w:rPr>
          <w:lang w:eastAsia="ja-JP"/>
          <w14:ligatures w14:val="standard"/>
        </w:rPr>
        <w:t xml:space="preserve"> and</w:t>
      </w:r>
      <w:r>
        <w:rPr>
          <w:lang w:eastAsia="ja-JP"/>
          <w14:ligatures w14:val="standard"/>
        </w:rPr>
        <w:t xml:space="preserve"> </w:t>
      </w:r>
      <w:r w:rsidR="00E427DB">
        <w:rPr>
          <w:lang w:eastAsia="ja-JP"/>
          <w14:ligatures w14:val="standard"/>
        </w:rPr>
        <w:t>then</w:t>
      </w:r>
      <w:r>
        <w:rPr>
          <w:lang w:eastAsia="ja-JP"/>
          <w14:ligatures w14:val="standard"/>
        </w:rPr>
        <w:t xml:space="preserve"> it shows the</w:t>
      </w:r>
      <w:r w:rsidR="000E187F">
        <w:rPr>
          <w:lang w:eastAsia="ja-JP"/>
          <w14:ligatures w14:val="standard"/>
        </w:rPr>
        <w:t xml:space="preserve"> corresponding</w:t>
      </w:r>
      <w:r>
        <w:rPr>
          <w:lang w:eastAsia="ja-JP"/>
          <w14:ligatures w14:val="standard"/>
        </w:rPr>
        <w:t xml:space="preserve"> streets</w:t>
      </w:r>
      <w:r w:rsidR="00010F8E">
        <w:rPr>
          <w:lang w:eastAsia="ja-JP"/>
          <w14:ligatures w14:val="standard"/>
        </w:rPr>
        <w:t>.</w:t>
      </w:r>
      <w:r>
        <w:rPr>
          <w:lang w:eastAsia="ja-JP"/>
          <w14:ligatures w14:val="standard"/>
        </w:rPr>
        <w:t xml:space="preserve"> </w:t>
      </w:r>
      <w:r w:rsidR="002F7AFF">
        <w:rPr>
          <w:lang w:eastAsia="ja-JP"/>
          <w14:ligatures w14:val="standard"/>
        </w:rPr>
        <w:t xml:space="preserve">The </w:t>
      </w:r>
      <w:r>
        <w:rPr>
          <w:lang w:eastAsia="ja-JP"/>
          <w14:ligatures w14:val="standard"/>
        </w:rPr>
        <w:t>trucks should go through the locations of d</w:t>
      </w:r>
      <w:r w:rsidR="00E427DB">
        <w:rPr>
          <w:lang w:eastAsia="ja-JP"/>
          <w14:ligatures w14:val="standard"/>
        </w:rPr>
        <w:t>umpsters that need to be served.</w:t>
      </w:r>
      <w:r>
        <w:rPr>
          <w:lang w:eastAsia="ja-JP"/>
          <w14:ligatures w14:val="standard"/>
        </w:rPr>
        <w:t xml:space="preserve"> </w:t>
      </w:r>
      <w:r w:rsidR="00E427DB">
        <w:rPr>
          <w:lang w:eastAsia="ja-JP"/>
          <w14:ligatures w14:val="standard"/>
        </w:rPr>
        <w:t>A</w:t>
      </w:r>
      <w:r>
        <w:rPr>
          <w:lang w:eastAsia="ja-JP"/>
          <w14:ligatures w14:val="standard"/>
        </w:rPr>
        <w:t xml:space="preserve"> map</w:t>
      </w:r>
      <w:r w:rsidR="00E427DB">
        <w:rPr>
          <w:lang w:eastAsia="ja-JP"/>
          <w14:ligatures w14:val="standard"/>
        </w:rPr>
        <w:t xml:space="preserve"> provider was </w:t>
      </w:r>
      <w:r w:rsidR="00E427DB">
        <w:rPr>
          <w:lang w:eastAsia="ja-JP"/>
          <w14:ligatures w14:val="standard"/>
        </w:rPr>
        <w:lastRenderedPageBreak/>
        <w:t>integrated so</w:t>
      </w:r>
      <w:r w:rsidR="000E187F">
        <w:rPr>
          <w:lang w:eastAsia="ja-JP"/>
          <w14:ligatures w14:val="standard"/>
        </w:rPr>
        <w:t xml:space="preserve"> that</w:t>
      </w:r>
      <w:r w:rsidR="00E427DB">
        <w:rPr>
          <w:lang w:eastAsia="ja-JP"/>
          <w14:ligatures w14:val="standard"/>
        </w:rPr>
        <w:t xml:space="preserve"> the information of routes</w:t>
      </w:r>
      <w:r>
        <w:rPr>
          <w:lang w:eastAsia="ja-JP"/>
          <w14:ligatures w14:val="standard"/>
        </w:rPr>
        <w:t xml:space="preserve"> can be </w:t>
      </w:r>
      <w:r w:rsidR="00E427DB">
        <w:rPr>
          <w:lang w:eastAsia="ja-JP"/>
          <w14:ligatures w14:val="standard"/>
        </w:rPr>
        <w:t xml:space="preserve">easily </w:t>
      </w:r>
      <w:r w:rsidR="00E2318C">
        <w:rPr>
          <w:lang w:eastAsia="ja-JP"/>
          <w14:ligatures w14:val="standard"/>
        </w:rPr>
        <w:t>interpreted</w:t>
      </w:r>
      <w:r w:rsidR="000E187F">
        <w:rPr>
          <w:lang w:eastAsia="ja-JP"/>
          <w14:ligatures w14:val="standard"/>
        </w:rPr>
        <w:t>.</w:t>
      </w:r>
      <w:r w:rsidR="00E427DB">
        <w:rPr>
          <w:lang w:eastAsia="ja-JP"/>
          <w14:ligatures w14:val="standard"/>
        </w:rPr>
        <w:t xml:space="preserve"> </w:t>
      </w:r>
      <w:r w:rsidR="000E187F">
        <w:rPr>
          <w:lang w:eastAsia="ja-JP"/>
          <w14:ligatures w14:val="standard"/>
        </w:rPr>
        <w:t xml:space="preserve">It </w:t>
      </w:r>
      <w:r w:rsidR="00E427DB">
        <w:rPr>
          <w:lang w:eastAsia="ja-JP"/>
          <w14:ligatures w14:val="standard"/>
        </w:rPr>
        <w:t xml:space="preserve">also uses a direction service </w:t>
      </w:r>
      <w:r w:rsidR="000E187F">
        <w:rPr>
          <w:lang w:eastAsia="ja-JP"/>
          <w14:ligatures w14:val="standard"/>
        </w:rPr>
        <w:t xml:space="preserve">that </w:t>
      </w:r>
      <w:r w:rsidR="0044249B">
        <w:rPr>
          <w:lang w:eastAsia="ja-JP"/>
          <w14:ligatures w14:val="standard"/>
        </w:rPr>
        <w:t>indicates</w:t>
      </w:r>
      <w:r w:rsidR="00E427DB">
        <w:rPr>
          <w:lang w:eastAsia="ja-JP"/>
          <w14:ligatures w14:val="standard"/>
        </w:rPr>
        <w:t xml:space="preserve"> </w:t>
      </w:r>
      <w:r w:rsidR="00FE5A5E">
        <w:rPr>
          <w:lang w:eastAsia="ja-JP"/>
          <w14:ligatures w14:val="standard"/>
        </w:rPr>
        <w:t xml:space="preserve">the </w:t>
      </w:r>
      <w:r w:rsidR="0044249B">
        <w:rPr>
          <w:lang w:eastAsia="ja-JP"/>
          <w14:ligatures w14:val="standard"/>
        </w:rPr>
        <w:t xml:space="preserve">way to </w:t>
      </w:r>
      <w:r w:rsidR="00674B55">
        <w:rPr>
          <w:lang w:eastAsia="ja-JP"/>
          <w14:ligatures w14:val="standard"/>
        </w:rPr>
        <w:t xml:space="preserve">each </w:t>
      </w:r>
      <w:r w:rsidR="0044249B">
        <w:rPr>
          <w:lang w:eastAsia="ja-JP"/>
          <w14:ligatures w14:val="standard"/>
        </w:rPr>
        <w:t xml:space="preserve">truck, considering real-time traffic information </w:t>
      </w:r>
      <w:r w:rsidR="00E427DB">
        <w:rPr>
          <w:lang w:eastAsia="ja-JP"/>
          <w14:ligatures w14:val="standard"/>
        </w:rPr>
        <w:t xml:space="preserve">to </w:t>
      </w:r>
      <w:r w:rsidR="0044249B">
        <w:rPr>
          <w:lang w:eastAsia="ja-JP"/>
          <w14:ligatures w14:val="standard"/>
        </w:rPr>
        <w:t xml:space="preserve">prevent </w:t>
      </w:r>
      <w:r w:rsidR="00E427DB">
        <w:rPr>
          <w:lang w:eastAsia="ja-JP"/>
          <w14:ligatures w14:val="standard"/>
        </w:rPr>
        <w:t xml:space="preserve">the trucks to </w:t>
      </w:r>
      <w:r w:rsidR="00DB22DA" w:rsidRPr="00FF4EB4">
        <w:rPr>
          <w:lang w:eastAsia="ja-JP"/>
          <w14:ligatures w14:val="standard"/>
        </w:rPr>
        <w:t>turn</w:t>
      </w:r>
      <w:r w:rsidR="00E427DB" w:rsidRPr="00FF4EB4">
        <w:rPr>
          <w:lang w:eastAsia="ja-JP"/>
          <w14:ligatures w14:val="standard"/>
        </w:rPr>
        <w:t xml:space="preserve"> around or </w:t>
      </w:r>
      <w:r w:rsidR="00E2318C" w:rsidRPr="00FF4EB4">
        <w:rPr>
          <w:lang w:eastAsia="ja-JP"/>
          <w14:ligatures w14:val="standard"/>
        </w:rPr>
        <w:t>to</w:t>
      </w:r>
      <w:r w:rsidR="00E2318C">
        <w:rPr>
          <w:lang w:eastAsia="ja-JP"/>
          <w14:ligatures w14:val="standard"/>
        </w:rPr>
        <w:t xml:space="preserve"> </w:t>
      </w:r>
      <w:r w:rsidR="00E427DB">
        <w:rPr>
          <w:lang w:eastAsia="ja-JP"/>
          <w14:ligatures w14:val="standard"/>
        </w:rPr>
        <w:t>be stuck in traffic jams.</w:t>
      </w:r>
    </w:p>
    <w:p w:rsidR="00E04142" w:rsidRDefault="00E04142" w:rsidP="003A75B7">
      <w:pPr>
        <w:pStyle w:val="Statements"/>
        <w:rPr>
          <w:lang w:eastAsia="ja-JP"/>
          <w14:ligatures w14:val="standard"/>
        </w:rPr>
      </w:pPr>
    </w:p>
    <w:p w:rsidR="00E04142" w:rsidRPr="00CB74AC" w:rsidRDefault="00CB74AC" w:rsidP="00CB74AC">
      <w:pPr>
        <w:pStyle w:val="AbsHead"/>
        <w:rPr>
          <w:lang w:val="en-GB"/>
        </w:rPr>
      </w:pPr>
      <w:r w:rsidRPr="00CB74AC">
        <w:rPr>
          <w:lang w:val="en-GB"/>
        </w:rPr>
        <w:t>4</w:t>
      </w:r>
      <w:r w:rsidRPr="00FF4EB4">
        <w:rPr>
          <w:lang w:val="en-GB"/>
        </w:rPr>
        <w:t xml:space="preserve">. </w:t>
      </w:r>
      <w:r w:rsidR="00E04142" w:rsidRPr="00FF4EB4">
        <w:rPr>
          <w:lang w:val="en-GB"/>
        </w:rPr>
        <w:t>Methods</w:t>
      </w:r>
      <w:r w:rsidR="005A0EB6" w:rsidRPr="00FF4EB4">
        <w:rPr>
          <w:lang w:val="en-GB"/>
        </w:rPr>
        <w:t xml:space="preserve"> and Results</w:t>
      </w:r>
    </w:p>
    <w:p w:rsidR="009C5C45" w:rsidRPr="00CB74AC" w:rsidRDefault="00CB74AC" w:rsidP="00F17B55">
      <w:pPr>
        <w:pStyle w:val="AdditionalInfoHead"/>
      </w:pPr>
      <w:r w:rsidRPr="00CB74AC">
        <w:t>4</w:t>
      </w:r>
      <w:r w:rsidR="009C5C45" w:rsidRPr="00CB74AC">
        <w:t>.</w:t>
      </w:r>
      <w:r w:rsidR="00E04142" w:rsidRPr="00CB74AC">
        <w:t>1</w:t>
      </w:r>
      <w:r>
        <w:t xml:space="preserve">. </w:t>
      </w:r>
      <w:r w:rsidR="009C5C45" w:rsidRPr="00CB74AC">
        <w:t>Hardware Integration</w:t>
      </w:r>
    </w:p>
    <w:p w:rsidR="0009780C" w:rsidRDefault="00FC6981" w:rsidP="00574472">
      <w:pPr>
        <w:pStyle w:val="Statements"/>
        <w:spacing w:line="276" w:lineRule="auto"/>
        <w:rPr>
          <w:lang w:eastAsia="ja-JP"/>
          <w14:ligatures w14:val="standard"/>
        </w:rPr>
      </w:pPr>
      <w:r>
        <w:rPr>
          <w:lang w:eastAsia="ja-JP"/>
          <w14:ligatures w14:val="standard"/>
        </w:rPr>
        <w:t>Measuring the level is possible using a weight sensor</w:t>
      </w:r>
      <w:r w:rsidR="00640F6B">
        <w:rPr>
          <w:lang w:eastAsia="ja-JP"/>
          <w14:ligatures w14:val="standard"/>
        </w:rPr>
        <w:t>,</w:t>
      </w:r>
      <w:r>
        <w:rPr>
          <w:lang w:eastAsia="ja-JP"/>
          <w14:ligatures w14:val="standard"/>
        </w:rPr>
        <w:t xml:space="preserve"> however</w:t>
      </w:r>
      <w:r w:rsidR="00640F6B">
        <w:rPr>
          <w:lang w:eastAsia="ja-JP"/>
          <w14:ligatures w14:val="standard"/>
        </w:rPr>
        <w:t>,</w:t>
      </w:r>
      <w:r>
        <w:rPr>
          <w:lang w:eastAsia="ja-JP"/>
          <w14:ligatures w14:val="standard"/>
        </w:rPr>
        <w:t xml:space="preserve"> there are some </w:t>
      </w:r>
      <w:del w:id="206" w:author="Miguel" w:date="2021-05-27T12:29:00Z">
        <w:r w:rsidRPr="005D61AF" w:rsidDel="004E57AF">
          <w:rPr>
            <w:highlight w:val="yellow"/>
            <w:lang w:eastAsia="ja-JP"/>
            <w14:ligatures w14:val="standard"/>
            <w:rPrChange w:id="207" w:author="lfninov lfninov" w:date="2021-05-26T11:36:00Z">
              <w:rPr>
                <w:lang w:eastAsia="ja-JP"/>
                <w14:ligatures w14:val="standard"/>
              </w:rPr>
            </w:rPrChange>
          </w:rPr>
          <w:delText>discussions</w:delText>
        </w:r>
      </w:del>
      <w:ins w:id="208" w:author="Miguel" w:date="2021-05-27T12:29:00Z">
        <w:r w:rsidR="004E57AF">
          <w:rPr>
            <w:lang w:eastAsia="ja-JP"/>
            <w14:ligatures w14:val="standard"/>
          </w:rPr>
          <w:t>debates</w:t>
        </w:r>
      </w:ins>
      <w:ins w:id="209" w:author="Miguel" w:date="2021-05-27T12:31:00Z">
        <w:r w:rsidR="004E57AF">
          <w:rPr>
            <w:lang w:eastAsia="ja-JP"/>
            <w14:ligatures w14:val="standard"/>
          </w:rPr>
          <w:t xml:space="preserve"> about their use</w:t>
        </w:r>
      </w:ins>
      <w:r w:rsidR="00640F6B">
        <w:rPr>
          <w:lang w:eastAsia="ja-JP"/>
          <w14:ligatures w14:val="standard"/>
        </w:rPr>
        <w:t>,</w:t>
      </w:r>
      <w:r>
        <w:rPr>
          <w:lang w:eastAsia="ja-JP"/>
          <w14:ligatures w14:val="standard"/>
        </w:rPr>
        <w:t xml:space="preserve"> </w:t>
      </w:r>
      <w:r w:rsidR="00640F6B">
        <w:rPr>
          <w:lang w:eastAsia="ja-JP"/>
          <w14:ligatures w14:val="standard"/>
        </w:rPr>
        <w:t xml:space="preserve">since </w:t>
      </w:r>
      <w:r>
        <w:rPr>
          <w:lang w:eastAsia="ja-JP"/>
          <w14:ligatures w14:val="standard"/>
        </w:rPr>
        <w:t>depending o</w:t>
      </w:r>
      <w:r w:rsidR="00640F6B">
        <w:rPr>
          <w:lang w:eastAsia="ja-JP"/>
          <w14:ligatures w14:val="standard"/>
        </w:rPr>
        <w:t>n</w:t>
      </w:r>
      <w:r>
        <w:rPr>
          <w:lang w:eastAsia="ja-JP"/>
          <w14:ligatures w14:val="standard"/>
        </w:rPr>
        <w:t xml:space="preserve"> the material density the container might report high weight w</w:t>
      </w:r>
      <w:r w:rsidR="0009780C">
        <w:rPr>
          <w:lang w:eastAsia="ja-JP"/>
          <w14:ligatures w14:val="standard"/>
        </w:rPr>
        <w:t xml:space="preserve">ithout being full, or </w:t>
      </w:r>
      <w:r w:rsidR="007D25B1">
        <w:rPr>
          <w:lang w:eastAsia="ja-JP"/>
          <w14:ligatures w14:val="standard"/>
        </w:rPr>
        <w:t>vice versa</w:t>
      </w:r>
      <w:r w:rsidR="0009780C">
        <w:rPr>
          <w:lang w:eastAsia="ja-JP"/>
          <w14:ligatures w14:val="standard"/>
        </w:rPr>
        <w:t>.</w:t>
      </w:r>
      <w:r>
        <w:rPr>
          <w:lang w:eastAsia="ja-JP"/>
          <w14:ligatures w14:val="standard"/>
        </w:rPr>
        <w:t xml:space="preserve"> </w:t>
      </w:r>
      <w:r w:rsidR="0009780C">
        <w:rPr>
          <w:lang w:eastAsia="ja-JP"/>
          <w14:ligatures w14:val="standard"/>
        </w:rPr>
        <w:t>For</w:t>
      </w:r>
      <w:r>
        <w:rPr>
          <w:lang w:eastAsia="ja-JP"/>
          <w14:ligatures w14:val="standard"/>
        </w:rPr>
        <w:t xml:space="preserve"> that </w:t>
      </w:r>
      <w:r w:rsidR="0009780C">
        <w:rPr>
          <w:lang w:eastAsia="ja-JP"/>
          <w14:ligatures w14:val="standard"/>
        </w:rPr>
        <w:t>reason,</w:t>
      </w:r>
      <w:r>
        <w:rPr>
          <w:lang w:eastAsia="ja-JP"/>
          <w14:ligatures w14:val="standard"/>
        </w:rPr>
        <w:t xml:space="preserve"> we decided to use a distance sensor HC-SR04</w:t>
      </w:r>
      <w:r w:rsidR="00B515D5">
        <w:rPr>
          <w:lang w:eastAsia="ja-JP"/>
          <w14:ligatures w14:val="standard"/>
        </w:rPr>
        <w:t>.</w:t>
      </w:r>
      <w:r>
        <w:rPr>
          <w:lang w:eastAsia="ja-JP"/>
          <w14:ligatures w14:val="standard"/>
        </w:rPr>
        <w:t xml:space="preserve"> </w:t>
      </w:r>
      <w:r w:rsidR="00B515D5">
        <w:rPr>
          <w:lang w:eastAsia="ja-JP"/>
          <w14:ligatures w14:val="standard"/>
        </w:rPr>
        <w:t>T</w:t>
      </w:r>
      <w:r w:rsidR="0009780C">
        <w:rPr>
          <w:lang w:eastAsia="ja-JP"/>
          <w14:ligatures w14:val="standard"/>
        </w:rPr>
        <w:t xml:space="preserve">he operation principle </w:t>
      </w:r>
      <w:r w:rsidR="00B515D5">
        <w:rPr>
          <w:lang w:eastAsia="ja-JP"/>
          <w14:ligatures w14:val="standard"/>
        </w:rPr>
        <w:t>behind this</w:t>
      </w:r>
      <w:r w:rsidR="0009780C">
        <w:rPr>
          <w:lang w:eastAsia="ja-JP"/>
          <w14:ligatures w14:val="standard"/>
        </w:rPr>
        <w:t xml:space="preserve"> sensor is to emit an ultrasonic signal</w:t>
      </w:r>
      <w:r w:rsidR="00640F6B">
        <w:rPr>
          <w:lang w:eastAsia="ja-JP"/>
          <w14:ligatures w14:val="standard"/>
        </w:rPr>
        <w:t xml:space="preserve"> that</w:t>
      </w:r>
      <w:r w:rsidR="0009780C">
        <w:rPr>
          <w:lang w:eastAsia="ja-JP"/>
          <w14:ligatures w14:val="standard"/>
        </w:rPr>
        <w:t xml:space="preserve"> travels </w:t>
      </w:r>
      <w:r w:rsidR="00640F6B">
        <w:rPr>
          <w:lang w:eastAsia="ja-JP"/>
          <w14:ligatures w14:val="standard"/>
        </w:rPr>
        <w:t xml:space="preserve">through </w:t>
      </w:r>
      <w:r w:rsidR="0009780C">
        <w:rPr>
          <w:lang w:eastAsia="ja-JP"/>
          <w14:ligatures w14:val="standard"/>
        </w:rPr>
        <w:t>the air until it c</w:t>
      </w:r>
      <w:r w:rsidR="00B515D5">
        <w:rPr>
          <w:lang w:eastAsia="ja-JP"/>
          <w14:ligatures w14:val="standard"/>
        </w:rPr>
        <w:t xml:space="preserve">ollides </w:t>
      </w:r>
      <w:r w:rsidR="00513C93">
        <w:rPr>
          <w:lang w:eastAsia="ja-JP"/>
          <w14:ligatures w14:val="standard"/>
        </w:rPr>
        <w:t xml:space="preserve">with </w:t>
      </w:r>
      <w:r w:rsidR="00B515D5">
        <w:rPr>
          <w:lang w:eastAsia="ja-JP"/>
          <w14:ligatures w14:val="standard"/>
        </w:rPr>
        <w:t>the closest obstacle</w:t>
      </w:r>
      <w:r w:rsidR="00513C93">
        <w:rPr>
          <w:lang w:eastAsia="ja-JP"/>
          <w14:ligatures w14:val="standard"/>
        </w:rPr>
        <w:t>,</w:t>
      </w:r>
      <w:r w:rsidR="007D25B1">
        <w:rPr>
          <w:lang w:eastAsia="ja-JP"/>
          <w14:ligatures w14:val="standard"/>
        </w:rPr>
        <w:t xml:space="preserve"> then</w:t>
      </w:r>
      <w:r w:rsidR="00513C93">
        <w:rPr>
          <w:lang w:eastAsia="ja-JP"/>
          <w14:ligatures w14:val="standard"/>
        </w:rPr>
        <w:t>,</w:t>
      </w:r>
      <w:r w:rsidR="007D25B1">
        <w:rPr>
          <w:lang w:eastAsia="ja-JP"/>
          <w14:ligatures w14:val="standard"/>
        </w:rPr>
        <w:t xml:space="preserve"> the signal </w:t>
      </w:r>
      <w:r w:rsidR="00F0256E">
        <w:rPr>
          <w:lang w:eastAsia="ja-JP"/>
          <w14:ligatures w14:val="standard"/>
        </w:rPr>
        <w:t xml:space="preserve">is </w:t>
      </w:r>
      <w:r w:rsidR="0009780C">
        <w:rPr>
          <w:lang w:eastAsia="ja-JP"/>
          <w14:ligatures w14:val="standard"/>
        </w:rPr>
        <w:t>reflected and the sensors receive the signal back</w:t>
      </w:r>
      <w:r w:rsidR="00B515D5">
        <w:rPr>
          <w:lang w:eastAsia="ja-JP"/>
          <w14:ligatures w14:val="standard"/>
        </w:rPr>
        <w:t>.</w:t>
      </w:r>
      <w:r w:rsidR="0009780C">
        <w:rPr>
          <w:lang w:eastAsia="ja-JP"/>
          <w14:ligatures w14:val="standard"/>
        </w:rPr>
        <w:t xml:space="preserve"> </w:t>
      </w:r>
      <w:r w:rsidR="00B515D5">
        <w:rPr>
          <w:lang w:eastAsia="ja-JP"/>
          <w14:ligatures w14:val="standard"/>
        </w:rPr>
        <w:t>Distance</w:t>
      </w:r>
      <w:r w:rsidR="0009780C">
        <w:rPr>
          <w:lang w:eastAsia="ja-JP"/>
          <w14:ligatures w14:val="standard"/>
        </w:rPr>
        <w:t xml:space="preserve"> is estimated</w:t>
      </w:r>
      <w:r w:rsidR="00513C93">
        <w:rPr>
          <w:lang w:eastAsia="ja-JP"/>
          <w14:ligatures w14:val="standard"/>
        </w:rPr>
        <w:t xml:space="preserve"> by</w:t>
      </w:r>
      <w:r w:rsidR="0009780C">
        <w:rPr>
          <w:lang w:eastAsia="ja-JP"/>
          <w14:ligatures w14:val="standard"/>
        </w:rPr>
        <w:t xml:space="preserve"> measuring the delay between the signal emission and </w:t>
      </w:r>
      <w:ins w:id="210" w:author="lfninov lfninov" w:date="2021-05-26T11:39:00Z">
        <w:r w:rsidR="005D61AF" w:rsidRPr="009F540B">
          <w:rPr>
            <w:lang w:eastAsia="ja-JP"/>
            <w14:ligatures w14:val="standard"/>
          </w:rPr>
          <w:t xml:space="preserve">when </w:t>
        </w:r>
      </w:ins>
      <w:r w:rsidR="00B515D5" w:rsidRPr="009F540B">
        <w:rPr>
          <w:lang w:eastAsia="ja-JP"/>
          <w14:ligatures w14:val="standard"/>
        </w:rPr>
        <w:t>it is</w:t>
      </w:r>
      <w:r w:rsidR="0009780C" w:rsidRPr="009F540B">
        <w:rPr>
          <w:lang w:eastAsia="ja-JP"/>
          <w14:ligatures w14:val="standard"/>
        </w:rPr>
        <w:t xml:space="preserve"> acquire</w:t>
      </w:r>
      <w:r w:rsidR="00F0256E" w:rsidRPr="009F540B">
        <w:rPr>
          <w:lang w:eastAsia="ja-JP"/>
          <w14:ligatures w14:val="standard"/>
        </w:rPr>
        <w:t>d</w:t>
      </w:r>
      <w:ins w:id="211" w:author="lfninov lfninov" w:date="2021-05-26T11:39:00Z">
        <w:r w:rsidR="005D61AF" w:rsidRPr="009F540B">
          <w:rPr>
            <w:lang w:eastAsia="ja-JP"/>
            <w14:ligatures w14:val="standard"/>
          </w:rPr>
          <w:t xml:space="preserve"> back</w:t>
        </w:r>
      </w:ins>
      <w:r w:rsidR="0009780C" w:rsidRPr="009F540B">
        <w:rPr>
          <w:lang w:eastAsia="ja-JP"/>
          <w14:ligatures w14:val="standard"/>
        </w:rPr>
        <w:t>,</w:t>
      </w:r>
      <w:r w:rsidR="00A23E1A" w:rsidRPr="009F540B">
        <w:rPr>
          <w:lang w:eastAsia="ja-JP"/>
          <w14:ligatures w14:val="standard"/>
        </w:rPr>
        <w:t xml:space="preserve"> as explained</w:t>
      </w:r>
      <w:r w:rsidR="0009780C" w:rsidRPr="009F540B">
        <w:rPr>
          <w:lang w:eastAsia="ja-JP"/>
          <w14:ligatures w14:val="standard"/>
        </w:rPr>
        <w:t xml:space="preserve"> </w:t>
      </w:r>
      <w:del w:id="212" w:author="lfninov lfninov" w:date="2021-05-26T11:39:00Z">
        <w:r w:rsidR="00B515D5" w:rsidRPr="009F540B" w:rsidDel="005D61AF">
          <w:rPr>
            <w:lang w:eastAsia="ja-JP"/>
            <w14:ligatures w14:val="standard"/>
          </w:rPr>
          <w:delText xml:space="preserve">with </w:delText>
        </w:r>
      </w:del>
      <w:ins w:id="213" w:author="lfninov lfninov" w:date="2021-05-26T11:39:00Z">
        <w:r w:rsidR="005D61AF" w:rsidRPr="009F540B">
          <w:rPr>
            <w:lang w:eastAsia="ja-JP"/>
            <w14:ligatures w14:val="standard"/>
          </w:rPr>
          <w:t xml:space="preserve">in </w:t>
        </w:r>
      </w:ins>
      <w:r w:rsidR="00B515D5" w:rsidRPr="009F540B">
        <w:rPr>
          <w:lang w:eastAsia="ja-JP"/>
          <w14:ligatures w14:val="standard"/>
        </w:rPr>
        <w:t>formula</w:t>
      </w:r>
      <w:r w:rsidR="00D75A20" w:rsidRPr="009F540B">
        <w:rPr>
          <w:lang w:eastAsia="ja-JP"/>
          <w14:ligatures w14:val="standard"/>
        </w:rPr>
        <w:t xml:space="preserve"> </w:t>
      </w:r>
      <w:r w:rsidR="00A23E1A" w:rsidRPr="009F540B">
        <w:rPr>
          <w:lang w:eastAsia="ja-JP"/>
          <w14:ligatures w14:val="standard"/>
        </w:rPr>
        <w:t>1</w:t>
      </w:r>
      <w:r w:rsidR="00B515D5" w:rsidRPr="009F540B">
        <w:rPr>
          <w:lang w:eastAsia="ja-JP"/>
          <w14:ligatures w14:val="standard"/>
        </w:rPr>
        <w:t>.</w:t>
      </w:r>
    </w:p>
    <w:p w:rsidR="0009780C" w:rsidRPr="00B515D5" w:rsidRDefault="0009780C" w:rsidP="00574472">
      <w:pPr>
        <w:pStyle w:val="Statements"/>
        <w:spacing w:line="276" w:lineRule="auto"/>
        <w:rPr>
          <w:rFonts w:eastAsiaTheme="minorEastAsia"/>
          <w:lang w:eastAsia="ja-JP"/>
          <w14:ligatures w14:val="standard"/>
        </w:rPr>
      </w:pPr>
      <m:oMathPara>
        <m:oMath>
          <m:r>
            <w:rPr>
              <w:rFonts w:ascii="Cambria Math" w:hAnsi="Cambria Math"/>
              <w:lang w:eastAsia="ja-JP"/>
              <w14:ligatures w14:val="standard"/>
            </w:rPr>
            <m:t>Distance=</m:t>
          </m:r>
          <m:f>
            <m:fPr>
              <m:ctrlPr>
                <w:rPr>
                  <w:rFonts w:ascii="Cambria Math" w:hAnsi="Cambria Math"/>
                  <w:i/>
                  <w:lang w:eastAsia="ja-JP"/>
                  <w14:ligatures w14:val="standard"/>
                </w:rPr>
              </m:ctrlPr>
            </m:fPr>
            <m:num>
              <m:d>
                <m:dPr>
                  <m:ctrlPr>
                    <w:rPr>
                      <w:rFonts w:ascii="Cambria Math" w:hAnsi="Cambria Math"/>
                      <w:i/>
                      <w:lang w:eastAsia="ja-JP"/>
                      <w14:ligatures w14:val="standard"/>
                    </w:rPr>
                  </m:ctrlPr>
                </m:dPr>
                <m:e>
                  <m:r>
                    <w:rPr>
                      <w:rFonts w:ascii="Cambria Math" w:hAnsi="Cambria Math"/>
                      <w:lang w:eastAsia="ja-JP"/>
                      <w14:ligatures w14:val="standard"/>
                    </w:rPr>
                    <m:t>Speed X Delay</m:t>
                  </m:r>
                </m:e>
              </m:d>
            </m:num>
            <m:den>
              <m:r>
                <w:rPr>
                  <w:rFonts w:ascii="Cambria Math" w:hAnsi="Cambria Math"/>
                  <w:lang w:eastAsia="ja-JP"/>
                  <w14:ligatures w14:val="standard"/>
                </w:rPr>
                <m:t>2</m:t>
              </m:r>
            </m:den>
          </m:f>
          <m:r>
            <w:rPr>
              <w:rFonts w:ascii="Cambria Math" w:hAnsi="Cambria Math"/>
              <w:lang w:eastAsia="ja-JP"/>
              <w14:ligatures w14:val="standard"/>
            </w:rPr>
            <m:t xml:space="preserve">  (1)</m:t>
          </m:r>
        </m:oMath>
      </m:oMathPara>
    </w:p>
    <w:p w:rsidR="00B515D5" w:rsidRPr="0009780C" w:rsidRDefault="00B515D5" w:rsidP="00574472">
      <w:pPr>
        <w:pStyle w:val="Statements"/>
        <w:spacing w:line="276" w:lineRule="auto"/>
        <w:rPr>
          <w:rFonts w:eastAsiaTheme="minorEastAsia"/>
          <w:lang w:eastAsia="ja-JP"/>
          <w14:ligatures w14:val="standard"/>
        </w:rPr>
      </w:pPr>
    </w:p>
    <w:p w:rsidR="0009780C" w:rsidRDefault="0009780C" w:rsidP="00574472">
      <w:pPr>
        <w:pStyle w:val="Statements"/>
        <w:spacing w:line="276" w:lineRule="auto"/>
        <w:ind w:firstLine="0"/>
        <w:rPr>
          <w:lang w:eastAsia="ja-JP"/>
          <w14:ligatures w14:val="standard"/>
        </w:rPr>
      </w:pPr>
      <w:r>
        <w:rPr>
          <w:rFonts w:eastAsiaTheme="minorEastAsia"/>
          <w:lang w:eastAsia="ja-JP"/>
          <w14:ligatures w14:val="standard"/>
        </w:rPr>
        <w:t>The sensor returns back the time</w:t>
      </w:r>
      <w:r w:rsidR="00F0256E">
        <w:rPr>
          <w:rFonts w:eastAsiaTheme="minorEastAsia"/>
          <w:lang w:eastAsia="ja-JP"/>
          <w14:ligatures w14:val="standard"/>
        </w:rPr>
        <w:t>.</w:t>
      </w:r>
      <w:r w:rsidR="00D75A20">
        <w:rPr>
          <w:rFonts w:eastAsiaTheme="minorEastAsia"/>
          <w:lang w:eastAsia="ja-JP"/>
          <w14:ligatures w14:val="standard"/>
        </w:rPr>
        <w:t xml:space="preserve"> </w:t>
      </w:r>
      <w:r w:rsidR="00F0256E">
        <w:rPr>
          <w:rFonts w:eastAsiaTheme="minorEastAsia"/>
          <w:lang w:eastAsia="ja-JP"/>
          <w14:ligatures w14:val="standard"/>
        </w:rPr>
        <w:t xml:space="preserve">As </w:t>
      </w:r>
      <w:r>
        <w:rPr>
          <w:rFonts w:eastAsiaTheme="minorEastAsia"/>
          <w:lang w:eastAsia="ja-JP"/>
          <w14:ligatures w14:val="standard"/>
        </w:rPr>
        <w:t>we know that sounds pro</w:t>
      </w:r>
      <w:r w:rsidR="00B515D5">
        <w:rPr>
          <w:rFonts w:eastAsiaTheme="minorEastAsia"/>
          <w:lang w:eastAsia="ja-JP"/>
          <w14:ligatures w14:val="standard"/>
        </w:rPr>
        <w:t>pagate at 334 m/s in the air</w:t>
      </w:r>
      <w:r w:rsidR="00F0256E">
        <w:rPr>
          <w:rFonts w:eastAsiaTheme="minorEastAsia"/>
          <w:lang w:eastAsia="ja-JP"/>
          <w14:ligatures w14:val="standard"/>
        </w:rPr>
        <w:t>,</w:t>
      </w:r>
      <w:r w:rsidR="00B515D5">
        <w:rPr>
          <w:rFonts w:eastAsiaTheme="minorEastAsia"/>
          <w:lang w:eastAsia="ja-JP"/>
          <w14:ligatures w14:val="standard"/>
        </w:rPr>
        <w:t xml:space="preserve"> </w:t>
      </w:r>
      <w:r w:rsidR="00F0256E">
        <w:rPr>
          <w:rFonts w:eastAsiaTheme="minorEastAsia"/>
          <w:lang w:eastAsia="ja-JP"/>
          <w14:ligatures w14:val="standard"/>
        </w:rPr>
        <w:t xml:space="preserve">then, </w:t>
      </w:r>
      <w:r w:rsidR="00B515D5">
        <w:rPr>
          <w:rFonts w:eastAsiaTheme="minorEastAsia"/>
          <w:lang w:eastAsia="ja-JP"/>
          <w14:ligatures w14:val="standard"/>
        </w:rPr>
        <w:t>0,0334 m/</w:t>
      </w:r>
      <w:r w:rsidR="00B515D5">
        <w:rPr>
          <w:rFonts w:ascii="Times New Roman" w:eastAsiaTheme="minorEastAsia" w:hAnsi="Times New Roman" w:cs="Times New Roman"/>
          <w:lang w:eastAsia="ja-JP"/>
          <w14:ligatures w14:val="standard"/>
        </w:rPr>
        <w:t>µ</w:t>
      </w:r>
      <w:r w:rsidR="00B515D5">
        <w:rPr>
          <w:rFonts w:eastAsiaTheme="minorEastAsia"/>
          <w:lang w:eastAsia="ja-JP"/>
          <w14:ligatures w14:val="standard"/>
        </w:rPr>
        <w:t xml:space="preserve">s is </w:t>
      </w:r>
      <w:r w:rsidR="002671AC">
        <w:rPr>
          <w:rFonts w:eastAsiaTheme="minorEastAsia"/>
          <w:lang w:eastAsia="ja-JP"/>
          <w14:ligatures w14:val="standard"/>
        </w:rPr>
        <w:t>divided into</w:t>
      </w:r>
      <w:r w:rsidR="00B515D5">
        <w:rPr>
          <w:rFonts w:eastAsiaTheme="minorEastAsia"/>
          <w:lang w:eastAsia="ja-JP"/>
          <w14:ligatures w14:val="standard"/>
        </w:rPr>
        <w:t xml:space="preserve"> 2 </w:t>
      </w:r>
      <w:r w:rsidR="002671AC">
        <w:rPr>
          <w:rFonts w:eastAsiaTheme="minorEastAsia"/>
          <w:lang w:eastAsia="ja-JP"/>
          <w14:ligatures w14:val="standard"/>
        </w:rPr>
        <w:t>because</w:t>
      </w:r>
      <w:r w:rsidR="00B515D5">
        <w:rPr>
          <w:rFonts w:eastAsiaTheme="minorEastAsia"/>
          <w:lang w:eastAsia="ja-JP"/>
          <w14:ligatures w14:val="standard"/>
        </w:rPr>
        <w:t xml:space="preserve"> the signal spends time to go and return. </w:t>
      </w:r>
      <w:r w:rsidR="002671AC">
        <w:rPr>
          <w:rFonts w:eastAsiaTheme="minorEastAsia"/>
          <w:lang w:eastAsia="ja-JP"/>
          <w14:ligatures w14:val="standard"/>
        </w:rPr>
        <w:t>Afterward</w:t>
      </w:r>
      <w:ins w:id="214" w:author="lfninov lfninov" w:date="2021-05-26T11:39:00Z">
        <w:r w:rsidR="005D61AF">
          <w:rPr>
            <w:rFonts w:eastAsiaTheme="minorEastAsia"/>
            <w:lang w:eastAsia="ja-JP"/>
            <w14:ligatures w14:val="standard"/>
          </w:rPr>
          <w:t>s</w:t>
        </w:r>
      </w:ins>
      <w:r w:rsidR="00B515D5">
        <w:rPr>
          <w:rFonts w:eastAsiaTheme="minorEastAsia"/>
          <w:lang w:eastAsia="ja-JP"/>
          <w14:ligatures w14:val="standard"/>
        </w:rPr>
        <w:t>, we can calculate</w:t>
      </w:r>
      <w:ins w:id="215" w:author="lfninov lfninov" w:date="2021-05-26T11:39:00Z">
        <w:r w:rsidR="005D61AF">
          <w:rPr>
            <w:rFonts w:eastAsiaTheme="minorEastAsia"/>
            <w:lang w:eastAsia="ja-JP"/>
            <w14:ligatures w14:val="standard"/>
          </w:rPr>
          <w:t xml:space="preserve"> the</w:t>
        </w:r>
      </w:ins>
      <w:r w:rsidR="00B515D5">
        <w:rPr>
          <w:rFonts w:eastAsiaTheme="minorEastAsia"/>
          <w:lang w:eastAsia="ja-JP"/>
          <w14:ligatures w14:val="standard"/>
        </w:rPr>
        <w:t xml:space="preserve"> distance.</w:t>
      </w:r>
    </w:p>
    <w:p w:rsidR="00FC6981" w:rsidRDefault="00FC6981" w:rsidP="00574472">
      <w:pPr>
        <w:pStyle w:val="Statements"/>
        <w:spacing w:line="276" w:lineRule="auto"/>
        <w:rPr>
          <w:lang w:eastAsia="ja-JP"/>
          <w14:ligatures w14:val="standard"/>
        </w:rPr>
      </w:pPr>
    </w:p>
    <w:p w:rsidR="00FC6981" w:rsidRDefault="00262EB2" w:rsidP="00574472">
      <w:pPr>
        <w:pStyle w:val="Statements"/>
        <w:spacing w:line="276" w:lineRule="auto"/>
        <w:rPr>
          <w:lang w:eastAsia="ja-JP"/>
          <w14:ligatures w14:val="standard"/>
        </w:rPr>
      </w:pPr>
      <w:r>
        <w:rPr>
          <w:lang w:eastAsia="ja-JP"/>
          <w14:ligatures w14:val="standard"/>
        </w:rPr>
        <w:t>To make hardware assembling easier</w:t>
      </w:r>
      <w:r w:rsidR="00FC6981">
        <w:rPr>
          <w:lang w:eastAsia="ja-JP"/>
          <w14:ligatures w14:val="standard"/>
        </w:rPr>
        <w:t xml:space="preserve">, development boards </w:t>
      </w:r>
      <w:r>
        <w:rPr>
          <w:lang w:eastAsia="ja-JP"/>
          <w14:ligatures w14:val="standard"/>
        </w:rPr>
        <w:t xml:space="preserve">were used </w:t>
      </w:r>
      <w:r w:rsidR="00FC6981">
        <w:rPr>
          <w:lang w:eastAsia="ja-JP"/>
          <w14:ligatures w14:val="standard"/>
        </w:rPr>
        <w:t>integrating analogical and digital pins</w:t>
      </w:r>
      <w:r>
        <w:rPr>
          <w:lang w:eastAsia="ja-JP"/>
          <w14:ligatures w14:val="standard"/>
        </w:rPr>
        <w:t>.</w:t>
      </w:r>
      <w:r w:rsidR="00FC6981">
        <w:rPr>
          <w:lang w:eastAsia="ja-JP"/>
          <w14:ligatures w14:val="standard"/>
        </w:rPr>
        <w:t xml:space="preserve"> </w:t>
      </w:r>
      <w:r>
        <w:rPr>
          <w:lang w:eastAsia="ja-JP"/>
          <w14:ligatures w14:val="standard"/>
        </w:rPr>
        <w:t xml:space="preserve">For </w:t>
      </w:r>
      <w:r w:rsidR="00587200">
        <w:rPr>
          <w:lang w:eastAsia="ja-JP"/>
          <w14:ligatures w14:val="standard"/>
        </w:rPr>
        <w:t xml:space="preserve">conceptual reasons </w:t>
      </w:r>
      <w:r w:rsidR="00FC6981">
        <w:rPr>
          <w:lang w:eastAsia="ja-JP"/>
          <w14:ligatures w14:val="standard"/>
        </w:rPr>
        <w:t>three configurations for measur</w:t>
      </w:r>
      <w:r>
        <w:rPr>
          <w:lang w:eastAsia="ja-JP"/>
          <w14:ligatures w14:val="standard"/>
        </w:rPr>
        <w:t>ing</w:t>
      </w:r>
      <w:r w:rsidR="00FC6981">
        <w:rPr>
          <w:lang w:eastAsia="ja-JP"/>
          <w14:ligatures w14:val="standard"/>
        </w:rPr>
        <w:t xml:space="preserve"> units were</w:t>
      </w:r>
      <w:r w:rsidR="00587200">
        <w:rPr>
          <w:lang w:eastAsia="ja-JP"/>
          <w14:ligatures w14:val="standard"/>
        </w:rPr>
        <w:t xml:space="preserve"> explored and </w:t>
      </w:r>
      <w:r w:rsidR="00FC6981">
        <w:rPr>
          <w:lang w:eastAsia="ja-JP"/>
          <w14:ligatures w14:val="standard"/>
        </w:rPr>
        <w:t>analyzed</w:t>
      </w:r>
      <w:r w:rsidR="00592413">
        <w:rPr>
          <w:lang w:eastAsia="ja-JP"/>
          <w14:ligatures w14:val="standard"/>
        </w:rPr>
        <w:t>.</w:t>
      </w:r>
      <w:r w:rsidR="00FC6981">
        <w:rPr>
          <w:lang w:eastAsia="ja-JP"/>
          <w14:ligatures w14:val="standard"/>
        </w:rPr>
        <w:t xml:space="preserve"> </w:t>
      </w:r>
      <w:r w:rsidR="00592413">
        <w:rPr>
          <w:lang w:eastAsia="ja-JP"/>
          <w14:ligatures w14:val="standard"/>
        </w:rPr>
        <w:t xml:space="preserve">All </w:t>
      </w:r>
      <w:r w:rsidR="00FC6981">
        <w:rPr>
          <w:lang w:eastAsia="ja-JP"/>
          <w14:ligatures w14:val="standard"/>
        </w:rPr>
        <w:t>these</w:t>
      </w:r>
      <w:r w:rsidR="00592413">
        <w:rPr>
          <w:lang w:eastAsia="ja-JP"/>
          <w14:ligatures w14:val="standard"/>
        </w:rPr>
        <w:t xml:space="preserve"> configurations</w:t>
      </w:r>
      <w:r w:rsidR="00FC6981">
        <w:rPr>
          <w:lang w:eastAsia="ja-JP"/>
          <w14:ligatures w14:val="standard"/>
        </w:rPr>
        <w:t xml:space="preserve"> </w:t>
      </w:r>
      <w:r w:rsidR="00592413">
        <w:rPr>
          <w:lang w:eastAsia="ja-JP"/>
          <w14:ligatures w14:val="standard"/>
        </w:rPr>
        <w:t>are</w:t>
      </w:r>
      <w:r w:rsidR="00FC6981">
        <w:rPr>
          <w:lang w:eastAsia="ja-JP"/>
          <w14:ligatures w14:val="standard"/>
        </w:rPr>
        <w:t xml:space="preserve"> described </w:t>
      </w:r>
      <w:r w:rsidR="00592413">
        <w:rPr>
          <w:lang w:eastAsia="ja-JP"/>
          <w14:ligatures w14:val="standard"/>
        </w:rPr>
        <w:t xml:space="preserve">in </w:t>
      </w:r>
      <w:r w:rsidR="00A23E1A">
        <w:rPr>
          <w:lang w:eastAsia="ja-JP"/>
          <w14:ligatures w14:val="standard"/>
        </w:rPr>
        <w:t xml:space="preserve">the block diagram </w:t>
      </w:r>
      <w:r w:rsidR="00FC6981">
        <w:rPr>
          <w:lang w:eastAsia="ja-JP"/>
          <w14:ligatures w14:val="standard"/>
        </w:rPr>
        <w:t>in Figure 2.</w:t>
      </w:r>
    </w:p>
    <w:p w:rsidR="00660A82" w:rsidRDefault="00660A82" w:rsidP="00660A82">
      <w:pPr>
        <w:pStyle w:val="Statements"/>
        <w:ind w:firstLine="0"/>
        <w:rPr>
          <w:lang w:eastAsia="ja-JP"/>
          <w14:ligatures w14:val="standard"/>
        </w:rPr>
      </w:pPr>
    </w:p>
    <w:p w:rsidR="00660A82" w:rsidRDefault="00660A82" w:rsidP="00A46ABE">
      <w:pPr>
        <w:pStyle w:val="Statements"/>
        <w:ind w:firstLine="0"/>
        <w:jc w:val="center"/>
        <w:rPr>
          <w:lang w:eastAsia="ja-JP"/>
          <w14:ligatures w14:val="standard"/>
        </w:rPr>
      </w:pPr>
      <w:r w:rsidRPr="00660A82">
        <w:rPr>
          <w:noProof/>
          <w:lang w:val="es-CO" w:eastAsia="es-CO"/>
          <w14:ligatures w14:val="standard"/>
        </w:rPr>
        <w:drawing>
          <wp:inline distT="0" distB="0" distL="0" distR="0" wp14:anchorId="1862ADA2" wp14:editId="1CABCEAF">
            <wp:extent cx="2624446" cy="1259810"/>
            <wp:effectExtent l="0" t="0" r="5080" b="0"/>
            <wp:docPr id="3" name="Imagen 3" descr="C:\Users\Miguel\Desktop\Tesis\Documento\Imagenes\propias\Block Diagram measure un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Desktop\Tesis\Documento\Imagenes\propias\Block Diagram measure unit.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35098" cy="1264923"/>
                    </a:xfrm>
                    <a:prstGeom prst="rect">
                      <a:avLst/>
                    </a:prstGeom>
                    <a:noFill/>
                    <a:ln>
                      <a:noFill/>
                    </a:ln>
                  </pic:spPr>
                </pic:pic>
              </a:graphicData>
            </a:graphic>
          </wp:inline>
        </w:drawing>
      </w:r>
    </w:p>
    <w:p w:rsidR="00660A82" w:rsidRPr="00C14A4F" w:rsidRDefault="00660A82">
      <w:pPr>
        <w:pStyle w:val="FigureCaption"/>
      </w:pPr>
      <w:r w:rsidRPr="00A23E1A">
        <w:rPr>
          <w:rStyle w:val="Label"/>
          <w:b/>
        </w:rPr>
        <w:t>Figure 2:</w:t>
      </w:r>
      <w:r w:rsidRPr="00C14A4F">
        <w:t xml:space="preserve"> </w:t>
      </w:r>
      <w:r>
        <w:t xml:space="preserve">Block diagram </w:t>
      </w:r>
      <w:r w:rsidR="00592413">
        <w:t xml:space="preserve">for </w:t>
      </w:r>
      <w:r>
        <w:t>Measur</w:t>
      </w:r>
      <w:r w:rsidR="00592413">
        <w:t>ing</w:t>
      </w:r>
      <w:r>
        <w:t xml:space="preserve"> unit components</w:t>
      </w:r>
    </w:p>
    <w:p w:rsidR="00660A82" w:rsidRDefault="00FC6981" w:rsidP="00574472">
      <w:pPr>
        <w:pStyle w:val="Statements"/>
        <w:spacing w:line="276" w:lineRule="auto"/>
        <w:ind w:firstLine="0"/>
        <w:rPr>
          <w:lang w:eastAsia="ja-JP"/>
          <w14:ligatures w14:val="standard"/>
        </w:rPr>
      </w:pPr>
      <w:r>
        <w:rPr>
          <w:lang w:eastAsia="ja-JP"/>
          <w14:ligatures w14:val="standard"/>
        </w:rPr>
        <w:t xml:space="preserve">The first configuration was made on the top of an Arduino Mega Board with a </w:t>
      </w:r>
      <w:proofErr w:type="spellStart"/>
      <w:r>
        <w:rPr>
          <w:lang w:eastAsia="ja-JP"/>
          <w14:ligatures w14:val="standard"/>
        </w:rPr>
        <w:t>LoRa</w:t>
      </w:r>
      <w:proofErr w:type="spellEnd"/>
      <w:r>
        <w:rPr>
          <w:lang w:eastAsia="ja-JP"/>
          <w14:ligatures w14:val="standard"/>
        </w:rPr>
        <w:t xml:space="preserve"> Shield created by </w:t>
      </w:r>
      <w:proofErr w:type="spellStart"/>
      <w:r>
        <w:rPr>
          <w:lang w:eastAsia="ja-JP"/>
          <w14:ligatures w14:val="standard"/>
        </w:rPr>
        <w:t>Dragino</w:t>
      </w:r>
      <w:proofErr w:type="spellEnd"/>
      <w:r w:rsidR="00F020AD">
        <w:rPr>
          <w:lang w:eastAsia="ja-JP"/>
          <w14:ligatures w14:val="standard"/>
        </w:rPr>
        <w:t>.</w:t>
      </w:r>
      <w:r>
        <w:rPr>
          <w:lang w:eastAsia="ja-JP"/>
          <w14:ligatures w14:val="standard"/>
        </w:rPr>
        <w:t xml:space="preserve"> </w:t>
      </w:r>
      <w:r w:rsidR="00F020AD">
        <w:rPr>
          <w:lang w:eastAsia="ja-JP"/>
          <w14:ligatures w14:val="standard"/>
        </w:rPr>
        <w:t xml:space="preserve">Both </w:t>
      </w:r>
      <w:r>
        <w:rPr>
          <w:lang w:eastAsia="ja-JP"/>
          <w14:ligatures w14:val="standard"/>
        </w:rPr>
        <w:t xml:space="preserve">devices were connected according to the </w:t>
      </w:r>
      <w:r w:rsidRPr="009F540B">
        <w:rPr>
          <w:lang w:eastAsia="ja-JP"/>
          <w14:ligatures w14:val="standard"/>
        </w:rPr>
        <w:t>pins</w:t>
      </w:r>
      <w:r>
        <w:rPr>
          <w:lang w:eastAsia="ja-JP"/>
          <w14:ligatures w14:val="standard"/>
        </w:rPr>
        <w:t xml:space="preserve"> mapping and digital pins 30 and 31 were u</w:t>
      </w:r>
      <w:r w:rsidR="00B515D5">
        <w:rPr>
          <w:lang w:eastAsia="ja-JP"/>
          <w14:ligatures w14:val="standard"/>
        </w:rPr>
        <w:t>sed to connect proximi</w:t>
      </w:r>
      <w:r w:rsidR="00786897">
        <w:rPr>
          <w:lang w:eastAsia="ja-JP"/>
          <w14:ligatures w14:val="standard"/>
        </w:rPr>
        <w:t>ty sensor</w:t>
      </w:r>
      <w:r w:rsidR="00F020AD">
        <w:rPr>
          <w:lang w:eastAsia="ja-JP"/>
          <w14:ligatures w14:val="standard"/>
        </w:rPr>
        <w:t>s</w:t>
      </w:r>
      <w:r w:rsidR="00786897">
        <w:rPr>
          <w:lang w:eastAsia="ja-JP"/>
          <w14:ligatures w14:val="standard"/>
        </w:rPr>
        <w:t xml:space="preserve"> as show</w:t>
      </w:r>
      <w:r w:rsidR="00F020AD">
        <w:rPr>
          <w:lang w:eastAsia="ja-JP"/>
          <w14:ligatures w14:val="standard"/>
        </w:rPr>
        <w:t>n</w:t>
      </w:r>
      <w:r w:rsidR="00786897">
        <w:rPr>
          <w:lang w:eastAsia="ja-JP"/>
          <w14:ligatures w14:val="standard"/>
        </w:rPr>
        <w:t xml:space="preserve"> in Figure 3</w:t>
      </w:r>
      <w:r w:rsidR="006539D1">
        <w:rPr>
          <w:lang w:eastAsia="ja-JP"/>
          <w14:ligatures w14:val="standard"/>
        </w:rPr>
        <w:t>-A</w:t>
      </w:r>
      <w:r w:rsidR="00F020AD">
        <w:rPr>
          <w:lang w:eastAsia="ja-JP"/>
          <w14:ligatures w14:val="standard"/>
        </w:rPr>
        <w:t>.</w:t>
      </w:r>
      <w:r w:rsidR="00786897">
        <w:rPr>
          <w:lang w:eastAsia="ja-JP"/>
          <w14:ligatures w14:val="standard"/>
        </w:rPr>
        <w:t xml:space="preserve"> </w:t>
      </w:r>
      <w:r w:rsidR="00F020AD">
        <w:rPr>
          <w:lang w:eastAsia="ja-JP"/>
          <w14:ligatures w14:val="standard"/>
        </w:rPr>
        <w:t xml:space="preserve">Table </w:t>
      </w:r>
      <w:r w:rsidR="00786897">
        <w:rPr>
          <w:lang w:eastAsia="ja-JP"/>
          <w14:ligatures w14:val="standard"/>
        </w:rPr>
        <w:t xml:space="preserve">1 </w:t>
      </w:r>
      <w:r w:rsidR="00F020AD">
        <w:rPr>
          <w:lang w:eastAsia="ja-JP"/>
          <w14:ligatures w14:val="standard"/>
        </w:rPr>
        <w:t xml:space="preserve">lists </w:t>
      </w:r>
      <w:r w:rsidR="00786897">
        <w:rPr>
          <w:lang w:eastAsia="ja-JP"/>
          <w14:ligatures w14:val="standard"/>
        </w:rPr>
        <w:t>pin interfacing between HC-SR04 and Arduino</w:t>
      </w:r>
      <w:r w:rsidR="00A1627E">
        <w:rPr>
          <w:lang w:eastAsia="ja-JP"/>
          <w14:ligatures w14:val="standard"/>
        </w:rPr>
        <w:t xml:space="preserve"> MEGA</w:t>
      </w:r>
      <w:r w:rsidR="00786897">
        <w:rPr>
          <w:lang w:eastAsia="ja-JP"/>
          <w14:ligatures w14:val="standard"/>
        </w:rPr>
        <w:t>.</w:t>
      </w:r>
    </w:p>
    <w:p w:rsidR="007D25B1" w:rsidRDefault="007D25B1" w:rsidP="00574472">
      <w:pPr>
        <w:pStyle w:val="Statements"/>
        <w:spacing w:line="276" w:lineRule="auto"/>
        <w:ind w:firstLine="0"/>
        <w:rPr>
          <w:lang w:eastAsia="ja-JP"/>
          <w14:ligatures w14:val="standard"/>
        </w:rPr>
      </w:pPr>
    </w:p>
    <w:p w:rsidR="007D25B1" w:rsidRDefault="007D25B1">
      <w:pPr>
        <w:spacing w:line="240" w:lineRule="auto"/>
        <w:jc w:val="left"/>
        <w:rPr>
          <w:lang w:eastAsia="ja-JP"/>
          <w14:ligatures w14:val="standard"/>
        </w:rPr>
      </w:pPr>
      <w:r>
        <w:rPr>
          <w:lang w:eastAsia="ja-JP"/>
          <w14:ligatures w14:val="standard"/>
        </w:rPr>
        <w:br w:type="page"/>
      </w:r>
    </w:p>
    <w:p w:rsidR="007D25B1" w:rsidRDefault="007D25B1" w:rsidP="00574472">
      <w:pPr>
        <w:pStyle w:val="Statements"/>
        <w:spacing w:line="276" w:lineRule="auto"/>
        <w:ind w:firstLine="0"/>
        <w:rPr>
          <w:lang w:eastAsia="ja-JP"/>
          <w14:ligatures w14:val="standard"/>
        </w:rPr>
        <w:sectPr w:rsidR="007D25B1" w:rsidSect="00586A35">
          <w:endnotePr>
            <w:numFmt w:val="decimal"/>
          </w:endnotePr>
          <w:type w:val="continuous"/>
          <w:pgSz w:w="12240" w:h="15840" w:code="9"/>
          <w:pgMar w:top="1500" w:right="1080" w:bottom="1600" w:left="1080" w:header="1080" w:footer="1080" w:gutter="0"/>
          <w:pgNumType w:start="1"/>
          <w:cols w:num="2" w:space="480"/>
          <w:titlePg/>
          <w:docGrid w:linePitch="360"/>
        </w:sectPr>
      </w:pPr>
    </w:p>
    <w:p w:rsidR="006539D1" w:rsidRDefault="00FF4EB4" w:rsidP="00574472">
      <w:pPr>
        <w:pStyle w:val="Statements"/>
        <w:spacing w:line="276" w:lineRule="auto"/>
        <w:ind w:firstLine="0"/>
        <w:rPr>
          <w:lang w:eastAsia="ja-JP"/>
          <w14:ligatures w14:val="standard"/>
        </w:rPr>
      </w:pPr>
      <w:r>
        <w:rPr>
          <w:noProof/>
          <w:lang w:val="es-CO" w:eastAsia="es-CO"/>
        </w:rPr>
        <w:lastRenderedPageBreak/>
        <mc:AlternateContent>
          <mc:Choice Requires="wps">
            <w:drawing>
              <wp:anchor distT="0" distB="0" distL="114300" distR="114300" simplePos="0" relativeHeight="251663360" behindDoc="0" locked="0" layoutInCell="1" allowOverlap="1" wp14:anchorId="0624D736" wp14:editId="4E60D89B">
                <wp:simplePos x="0" y="0"/>
                <wp:positionH relativeFrom="column">
                  <wp:posOffset>4219575</wp:posOffset>
                </wp:positionH>
                <wp:positionV relativeFrom="paragraph">
                  <wp:posOffset>1738630</wp:posOffset>
                </wp:positionV>
                <wp:extent cx="295275" cy="300038"/>
                <wp:effectExtent l="0" t="0" r="9525" b="5080"/>
                <wp:wrapNone/>
                <wp:docPr id="9" name="Cuadro de texto 9"/>
                <wp:cNvGraphicFramePr/>
                <a:graphic xmlns:a="http://schemas.openxmlformats.org/drawingml/2006/main">
                  <a:graphicData uri="http://schemas.microsoft.com/office/word/2010/wordprocessingShape">
                    <wps:wsp>
                      <wps:cNvSpPr txBox="1"/>
                      <wps:spPr>
                        <a:xfrm>
                          <a:off x="0" y="0"/>
                          <a:ext cx="295275" cy="3000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257C" w:rsidRPr="00F17CC4" w:rsidRDefault="00CF257C" w:rsidP="00FF4EB4">
                            <w:pPr>
                              <w:rPr>
                                <w:sz w:val="26"/>
                                <w:lang w:val="es-CO"/>
                              </w:rPr>
                            </w:pPr>
                            <w:r>
                              <w:rPr>
                                <w:sz w:val="26"/>
                                <w:lang w:val="es-CO"/>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624D736" id="_x0000_t202" coordsize="21600,21600" o:spt="202" path="m,l,21600r21600,l21600,xe">
                <v:stroke joinstyle="miter"/>
                <v:path gradientshapeok="t" o:connecttype="rect"/>
              </v:shapetype>
              <v:shape id="Cuadro de texto 9" o:spid="_x0000_s1026" type="#_x0000_t202" style="position:absolute;left:0;text-align:left;margin-left:332.25pt;margin-top:136.9pt;width:23.25pt;height:23.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" fillcolor="white [3201]" stroked="f" strokeweight=".5pt">
                <v:textbox>
                  <w:txbxContent>
                    <w:p w:rsidR="00CF257C" w:rsidRPr="00F17CC4" w:rsidRDefault="00CF257C" w:rsidP="00FF4EB4">
                      <w:pPr>
                        <w:rPr>
                          <w:sz w:val="26"/>
                          <w:lang w:val="es-CO"/>
                        </w:rPr>
                      </w:pPr>
                      <w:r>
                        <w:rPr>
                          <w:sz w:val="26"/>
                          <w:lang w:val="es-CO"/>
                        </w:rPr>
                        <w:t>C</w:t>
                      </w:r>
                    </w:p>
                  </w:txbxContent>
                </v:textbox>
              </v:shape>
            </w:pict>
          </mc:Fallback>
        </mc:AlternateContent>
      </w:r>
      <w:r>
        <w:rPr>
          <w:noProof/>
          <w:lang w:val="es-CO" w:eastAsia="es-CO"/>
        </w:rPr>
        <mc:AlternateContent>
          <mc:Choice Requires="wps">
            <w:drawing>
              <wp:anchor distT="0" distB="0" distL="114300" distR="114300" simplePos="0" relativeHeight="251661312" behindDoc="0" locked="0" layoutInCell="1" allowOverlap="1" wp14:anchorId="74628FAB" wp14:editId="042E7967">
                <wp:simplePos x="0" y="0"/>
                <wp:positionH relativeFrom="column">
                  <wp:posOffset>2895600</wp:posOffset>
                </wp:positionH>
                <wp:positionV relativeFrom="paragraph">
                  <wp:posOffset>1729740</wp:posOffset>
                </wp:positionV>
                <wp:extent cx="295275" cy="300038"/>
                <wp:effectExtent l="0" t="0" r="9525" b="5080"/>
                <wp:wrapNone/>
                <wp:docPr id="8" name="Cuadro de texto 8"/>
                <wp:cNvGraphicFramePr/>
                <a:graphic xmlns:a="http://schemas.openxmlformats.org/drawingml/2006/main">
                  <a:graphicData uri="http://schemas.microsoft.com/office/word/2010/wordprocessingShape">
                    <wps:wsp>
                      <wps:cNvSpPr txBox="1"/>
                      <wps:spPr>
                        <a:xfrm>
                          <a:off x="0" y="0"/>
                          <a:ext cx="295275" cy="300038"/>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F257C" w:rsidRPr="00F17CC4" w:rsidRDefault="00CF257C" w:rsidP="00FF4EB4">
                            <w:pPr>
                              <w:rPr>
                                <w:sz w:val="26"/>
                                <w:lang w:val="es-CO"/>
                              </w:rPr>
                            </w:pPr>
                            <w:r w:rsidRPr="00F17CC4">
                              <w:rPr>
                                <w:sz w:val="26"/>
                                <w:lang w:val="es-CO"/>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628FAB" id="Cuadro de texto 8" o:spid="_x0000_s1027" type="#_x0000_t202" style="position:absolute;left:0;text-align:left;margin-left:228pt;margin-top:136.2pt;width:23.25pt;height:23.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" fillcolor="white [3201]" stroked="f" strokeweight=".5pt">
                <v:textbox>
                  <w:txbxContent>
                    <w:p w:rsidR="00CF257C" w:rsidRPr="00F17CC4" w:rsidRDefault="00CF257C" w:rsidP="00FF4EB4">
                      <w:pPr>
                        <w:rPr>
                          <w:sz w:val="26"/>
                          <w:lang w:val="es-CO"/>
                        </w:rPr>
                      </w:pPr>
                      <w:r w:rsidRPr="00F17CC4">
                        <w:rPr>
                          <w:sz w:val="26"/>
                          <w:lang w:val="es-CO"/>
                        </w:rPr>
                        <w:t>B</w:t>
                      </w:r>
                    </w:p>
                  </w:txbxContent>
                </v:textbox>
              </v:shape>
            </w:pict>
          </mc:Fallback>
        </mc:AlternateContent>
      </w:r>
      <w:r w:rsidR="007B18BE">
        <w:rPr>
          <w:noProof/>
          <w:lang w:val="es-CO" w:eastAsia="es-CO"/>
        </w:rPr>
        <mc:AlternateContent>
          <mc:Choice Requires="wps">
            <w:drawing>
              <wp:anchor distT="0" distB="0" distL="114300" distR="114300" simplePos="0" relativeHeight="251659264" behindDoc="0" locked="0" layoutInCell="1" allowOverlap="1" wp14:anchorId="05F415A6" wp14:editId="7FEF41BD">
                <wp:simplePos x="0" y="0"/>
                <wp:positionH relativeFrom="column">
                  <wp:posOffset>1047750</wp:posOffset>
                </wp:positionH>
                <wp:positionV relativeFrom="paragraph">
                  <wp:posOffset>1743075</wp:posOffset>
                </wp:positionV>
                <wp:extent cx="295275" cy="300038"/>
                <wp:effectExtent l="0" t="0" r="28575" b="24130"/>
                <wp:wrapNone/>
                <wp:docPr id="6" name="Cuadro de texto 6"/>
                <wp:cNvGraphicFramePr/>
                <a:graphic xmlns:a="http://schemas.openxmlformats.org/drawingml/2006/main">
                  <a:graphicData uri="http://schemas.microsoft.com/office/word/2010/wordprocessingShape">
                    <wps:wsp>
                      <wps:cNvSpPr txBox="1"/>
                      <wps:spPr>
                        <a:xfrm>
                          <a:off x="0" y="0"/>
                          <a:ext cx="295275" cy="3000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F257C" w:rsidRPr="00F17CC4" w:rsidRDefault="00CF257C">
                            <w:pPr>
                              <w:rPr>
                                <w:sz w:val="26"/>
                                <w:lang w:val="es-CO"/>
                              </w:rPr>
                            </w:pPr>
                            <w:r w:rsidRPr="00F17CC4">
                              <w:rPr>
                                <w:sz w:val="26"/>
                                <w:lang w:val="es-CO"/>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F415A6" id="Cuadro de texto 6" o:spid="_x0000_s1028" type="#_x0000_t202" style="position:absolute;left:0;text-align:left;margin-left:82.5pt;margin-top:137.25pt;width:23.25pt;height:23.6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" fillcolor="white [3201]" strokecolor="white [3212]" strokeweight=".5pt">
                <v:textbox>
                  <w:txbxContent>
                    <w:p w:rsidR="00CF257C" w:rsidRPr="00F17CC4" w:rsidRDefault="00CF257C">
                      <w:pPr>
                        <w:rPr>
                          <w:sz w:val="26"/>
                          <w:lang w:val="es-CO"/>
                        </w:rPr>
                      </w:pPr>
                      <w:r w:rsidRPr="00F17CC4">
                        <w:rPr>
                          <w:sz w:val="26"/>
                          <w:lang w:val="es-CO"/>
                        </w:rPr>
                        <w:t>A</w:t>
                      </w:r>
                    </w:p>
                  </w:txbxContent>
                </v:textbox>
              </v:shape>
            </w:pict>
          </mc:Fallback>
        </mc:AlternateContent>
      </w:r>
      <w:r w:rsidR="007D25B1">
        <w:rPr>
          <w:noProof/>
          <w:lang w:val="es-CO" w:eastAsia="es-CO"/>
          <w14:ligatures w14:val="standard"/>
        </w:rPr>
        <w:drawing>
          <wp:inline distT="0" distB="0" distL="0" distR="0" wp14:anchorId="18B9F7F5" wp14:editId="316A3511">
            <wp:extent cx="6542481" cy="202882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608590" cy="2049325"/>
                    </a:xfrm>
                    <a:prstGeom prst="rect">
                      <a:avLst/>
                    </a:prstGeom>
                    <a:noFill/>
                    <a:ln>
                      <a:noFill/>
                    </a:ln>
                  </pic:spPr>
                </pic:pic>
              </a:graphicData>
            </a:graphic>
          </wp:inline>
        </w:drawing>
      </w:r>
    </w:p>
    <w:p w:rsidR="00325792" w:rsidRPr="004A01E6" w:rsidRDefault="00325792" w:rsidP="00574472">
      <w:pPr>
        <w:pStyle w:val="Statements"/>
        <w:spacing w:line="276" w:lineRule="auto"/>
        <w:ind w:firstLine="0"/>
        <w:rPr>
          <w:lang w:eastAsia="ja-JP"/>
          <w14:ligatures w14:val="standard"/>
        </w:rPr>
        <w:sectPr w:rsidR="00325792" w:rsidRPr="004A01E6" w:rsidSect="007D25B1">
          <w:endnotePr>
            <w:numFmt w:val="decimal"/>
          </w:endnotePr>
          <w:type w:val="continuous"/>
          <w:pgSz w:w="12240" w:h="15840" w:code="9"/>
          <w:pgMar w:top="1500" w:right="1080" w:bottom="1600" w:left="1080" w:header="1080" w:footer="1080" w:gutter="0"/>
          <w:pgNumType w:start="1"/>
          <w:cols w:space="480"/>
          <w:titlePg/>
          <w:docGrid w:linePitch="360"/>
        </w:sectPr>
      </w:pPr>
    </w:p>
    <w:p w:rsidR="006539D1" w:rsidRPr="004A01E6" w:rsidRDefault="006539D1" w:rsidP="00574472">
      <w:pPr>
        <w:pStyle w:val="Statements"/>
        <w:spacing w:line="276" w:lineRule="auto"/>
        <w:ind w:firstLine="0"/>
        <w:rPr>
          <w:rStyle w:val="Label"/>
        </w:rPr>
        <w:sectPr w:rsidR="006539D1" w:rsidRPr="004A01E6" w:rsidSect="006539D1">
          <w:endnotePr>
            <w:numFmt w:val="decimal"/>
          </w:endnotePr>
          <w:type w:val="continuous"/>
          <w:pgSz w:w="12240" w:h="15840" w:code="9"/>
          <w:pgMar w:top="1500" w:right="1080" w:bottom="1600" w:left="1080" w:header="1080" w:footer="1080" w:gutter="0"/>
          <w:pgNumType w:start="1"/>
          <w:cols w:num="3" w:space="480"/>
          <w:titlePg/>
          <w:docGrid w:linePitch="360"/>
        </w:sectPr>
      </w:pPr>
    </w:p>
    <w:p w:rsidR="006539D1" w:rsidRPr="00F17CC4" w:rsidRDefault="006539D1" w:rsidP="00F17CC4">
      <w:pPr>
        <w:pStyle w:val="Statements"/>
        <w:spacing w:line="276" w:lineRule="auto"/>
        <w:ind w:left="3540" w:hanging="3540"/>
        <w:rPr>
          <w:rStyle w:val="Label"/>
        </w:rPr>
      </w:pPr>
    </w:p>
    <w:p w:rsidR="006539D1" w:rsidRPr="00F020AD" w:rsidRDefault="006539D1" w:rsidP="006539D1">
      <w:pPr>
        <w:pStyle w:val="Statements"/>
        <w:spacing w:line="276" w:lineRule="auto"/>
        <w:ind w:firstLine="0"/>
        <w:jc w:val="center"/>
        <w:rPr>
          <w:lang w:eastAsia="ja-JP"/>
          <w14:ligatures w14:val="standard"/>
        </w:rPr>
        <w:sectPr w:rsidR="006539D1" w:rsidRPr="00F020AD" w:rsidSect="007D25B1">
          <w:endnotePr>
            <w:numFmt w:val="decimal"/>
          </w:endnotePr>
          <w:type w:val="continuous"/>
          <w:pgSz w:w="12240" w:h="15840" w:code="9"/>
          <w:pgMar w:top="1500" w:right="1080" w:bottom="1600" w:left="1080" w:header="1080" w:footer="1080" w:gutter="0"/>
          <w:pgNumType w:start="1"/>
          <w:cols w:space="480"/>
          <w:titlePg/>
          <w:docGrid w:linePitch="360"/>
        </w:sectPr>
      </w:pPr>
      <w:r w:rsidRPr="00F020AD">
        <w:rPr>
          <w:rStyle w:val="Label"/>
          <w:b/>
        </w:rPr>
        <w:t>Figure 3:</w:t>
      </w:r>
      <w:r w:rsidRPr="00F020AD">
        <w:t xml:space="preserve"> </w:t>
      </w:r>
      <w:r w:rsidR="00F020AD" w:rsidRPr="00F17CC4">
        <w:t xml:space="preserve">Diagrams of </w:t>
      </w:r>
      <w:r w:rsidRPr="00F020AD">
        <w:t>measurement devices connection</w:t>
      </w:r>
      <w:r w:rsidR="002420A5">
        <w:t xml:space="preserve">: (A) </w:t>
      </w:r>
      <w:r w:rsidR="002420A5">
        <w:rPr>
          <w:rStyle w:val="Label"/>
        </w:rPr>
        <w:t xml:space="preserve">interfacing for Arduino Mega and </w:t>
      </w:r>
      <w:proofErr w:type="spellStart"/>
      <w:r w:rsidR="002420A5">
        <w:rPr>
          <w:rStyle w:val="Label"/>
        </w:rPr>
        <w:t>Dragino</w:t>
      </w:r>
      <w:proofErr w:type="spellEnd"/>
      <w:r w:rsidR="002420A5">
        <w:rPr>
          <w:rStyle w:val="Label"/>
        </w:rPr>
        <w:t>, (B)</w:t>
      </w:r>
      <w:r w:rsidR="00325792" w:rsidRPr="00F020AD">
        <w:t xml:space="preserve"> </w:t>
      </w:r>
      <w:r w:rsidR="002420A5" w:rsidRPr="00CE4115">
        <w:rPr>
          <w:rStyle w:val="Label"/>
        </w:rPr>
        <w:t xml:space="preserve">interfacing </w:t>
      </w:r>
      <w:r w:rsidR="002420A5">
        <w:rPr>
          <w:rStyle w:val="Label"/>
        </w:rPr>
        <w:t>for TTGO and HC-SR04, (</w:t>
      </w:r>
      <w:r w:rsidR="002420A5">
        <w:rPr>
          <w:rStyle w:val="Label"/>
          <w:b/>
        </w:rPr>
        <w:t xml:space="preserve">C) </w:t>
      </w:r>
      <w:r w:rsidR="007B18BE">
        <w:rPr>
          <w:rStyle w:val="Label"/>
        </w:rPr>
        <w:t xml:space="preserve">interfacing </w:t>
      </w:r>
      <w:r w:rsidR="002420A5">
        <w:rPr>
          <w:rStyle w:val="Label"/>
        </w:rPr>
        <w:t xml:space="preserve">for Arduino, SX1276, Neo  </w:t>
      </w:r>
      <w:del w:id="216" w:author="lfninov lfninov" w:date="2021-05-26T11:42:00Z">
        <w:r w:rsidR="002420A5" w:rsidDel="005D61AF">
          <w:rPr>
            <w:rStyle w:val="Label"/>
          </w:rPr>
          <w:delText xml:space="preserve"> </w:delText>
        </w:r>
      </w:del>
      <w:r w:rsidR="002420A5">
        <w:rPr>
          <w:rStyle w:val="Label"/>
        </w:rPr>
        <w:t xml:space="preserve">6M  </w:t>
      </w:r>
      <w:del w:id="217" w:author="lfninov lfninov" w:date="2021-05-26T11:41:00Z">
        <w:r w:rsidR="002420A5" w:rsidDel="005D61AF">
          <w:rPr>
            <w:rStyle w:val="Label"/>
          </w:rPr>
          <w:delText xml:space="preserve">  </w:delText>
        </w:r>
      </w:del>
      <w:r w:rsidR="002420A5">
        <w:rPr>
          <w:rStyle w:val="Label"/>
        </w:rPr>
        <w:t>and HC-SR04</w:t>
      </w:r>
    </w:p>
    <w:p w:rsidR="00FE5A5E" w:rsidRPr="00F17CC4" w:rsidRDefault="00FE5A5E">
      <w:pPr>
        <w:pStyle w:val="FigureCaption"/>
        <w:rPr>
          <w:lang w:val="en-US"/>
        </w:rPr>
      </w:pPr>
    </w:p>
    <w:tbl>
      <w:tblPr>
        <w:tblW w:w="1998" w:type="dxa"/>
        <w:jc w:val="center"/>
        <w:tblCellMar>
          <w:left w:w="70" w:type="dxa"/>
          <w:right w:w="70" w:type="dxa"/>
        </w:tblCellMar>
        <w:tblLook w:val="04A0" w:firstRow="1" w:lastRow="0" w:firstColumn="1" w:lastColumn="0" w:noHBand="0" w:noVBand="1"/>
      </w:tblPr>
      <w:tblGrid>
        <w:gridCol w:w="999"/>
        <w:gridCol w:w="999"/>
      </w:tblGrid>
      <w:tr w:rsidR="00FE5A5E" w:rsidRPr="00FE5A5E" w:rsidTr="00FE5A5E">
        <w:trPr>
          <w:trHeight w:val="256"/>
          <w:jc w:val="center"/>
        </w:trPr>
        <w:tc>
          <w:tcPr>
            <w:tcW w:w="999" w:type="dxa"/>
            <w:tcBorders>
              <w:top w:val="nil"/>
              <w:left w:val="nil"/>
              <w:bottom w:val="single" w:sz="8" w:space="0" w:color="auto"/>
              <w:right w:val="nil"/>
            </w:tcBorders>
            <w:shd w:val="clear" w:color="auto" w:fill="auto"/>
            <w:vAlign w:val="center"/>
            <w:hideMark/>
          </w:tcPr>
          <w:p w:rsidR="00FE5A5E" w:rsidRPr="00FE5A5E" w:rsidRDefault="00FE5A5E" w:rsidP="00FE5A5E">
            <w:pPr>
              <w:pStyle w:val="Statements"/>
              <w:ind w:firstLine="0"/>
              <w:rPr>
                <w:b/>
                <w:lang w:eastAsia="ja-JP"/>
                <w14:ligatures w14:val="standard"/>
              </w:rPr>
            </w:pPr>
            <w:r w:rsidRPr="00FE5A5E">
              <w:rPr>
                <w:b/>
                <w:lang w:eastAsia="ja-JP"/>
                <w14:ligatures w14:val="standard"/>
              </w:rPr>
              <w:t>Arduino</w:t>
            </w:r>
          </w:p>
        </w:tc>
        <w:tc>
          <w:tcPr>
            <w:tcW w:w="999" w:type="dxa"/>
            <w:tcBorders>
              <w:top w:val="nil"/>
              <w:left w:val="nil"/>
              <w:bottom w:val="single" w:sz="8" w:space="0" w:color="auto"/>
              <w:right w:val="nil"/>
            </w:tcBorders>
            <w:shd w:val="clear" w:color="auto" w:fill="auto"/>
            <w:vAlign w:val="center"/>
            <w:hideMark/>
          </w:tcPr>
          <w:p w:rsidR="00FE5A5E" w:rsidRPr="00FE5A5E" w:rsidRDefault="00FE5A5E" w:rsidP="00FE5A5E">
            <w:pPr>
              <w:pStyle w:val="Statements"/>
              <w:ind w:firstLine="0"/>
              <w:rPr>
                <w:b/>
                <w:lang w:eastAsia="ja-JP"/>
                <w14:ligatures w14:val="standard"/>
              </w:rPr>
            </w:pPr>
            <w:r w:rsidRPr="00FE5A5E">
              <w:rPr>
                <w:b/>
                <w:lang w:eastAsia="ja-JP"/>
                <w14:ligatures w14:val="standard"/>
              </w:rPr>
              <w:t>HC-SR04</w:t>
            </w:r>
          </w:p>
        </w:tc>
      </w:tr>
      <w:tr w:rsidR="00FE5A5E" w:rsidRPr="00FE5A5E" w:rsidTr="00FE5A5E">
        <w:trPr>
          <w:trHeight w:val="129"/>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5 V</w:t>
            </w:r>
          </w:p>
        </w:tc>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5 V</w:t>
            </w:r>
          </w:p>
        </w:tc>
      </w:tr>
      <w:tr w:rsidR="00FE5A5E" w:rsidRPr="00FE5A5E" w:rsidTr="00FE5A5E">
        <w:trPr>
          <w:trHeight w:val="77"/>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GND</w:t>
            </w:r>
          </w:p>
        </w:tc>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GND</w:t>
            </w:r>
          </w:p>
        </w:tc>
      </w:tr>
      <w:tr w:rsidR="00FE5A5E" w:rsidRPr="00FE5A5E" w:rsidTr="00FE5A5E">
        <w:trPr>
          <w:trHeight w:val="92"/>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D30</w:t>
            </w:r>
          </w:p>
        </w:tc>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Echo</w:t>
            </w:r>
          </w:p>
        </w:tc>
      </w:tr>
      <w:tr w:rsidR="00FE5A5E" w:rsidRPr="00FE5A5E" w:rsidTr="00FE5A5E">
        <w:trPr>
          <w:trHeight w:val="77"/>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D31</w:t>
            </w:r>
          </w:p>
        </w:tc>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sidRPr="00FE5A5E">
              <w:rPr>
                <w:lang w:eastAsia="ja-JP"/>
                <w14:ligatures w14:val="standard"/>
              </w:rPr>
              <w:t>Trigger</w:t>
            </w:r>
          </w:p>
        </w:tc>
      </w:tr>
    </w:tbl>
    <w:p w:rsidR="00FE5A5E" w:rsidRDefault="00FE5A5E">
      <w:pPr>
        <w:pStyle w:val="FigureCaption"/>
      </w:pPr>
      <w:r w:rsidRPr="007D25B1">
        <w:rPr>
          <w:rStyle w:val="Label"/>
          <w:b/>
        </w:rPr>
        <w:t>Table 1</w:t>
      </w:r>
      <w:r w:rsidRPr="00B515D5">
        <w:rPr>
          <w:rStyle w:val="Label"/>
        </w:rPr>
        <w:t>:</w:t>
      </w:r>
      <w:r>
        <w:rPr>
          <w:rStyle w:val="Label"/>
        </w:rPr>
        <w:t xml:space="preserve"> </w:t>
      </w:r>
      <w:r w:rsidR="009A604A" w:rsidRPr="00FE5A5E">
        <w:t xml:space="preserve">Pin mapping </w:t>
      </w:r>
      <w:r w:rsidR="009A604A">
        <w:t xml:space="preserve">of </w:t>
      </w:r>
      <w:r w:rsidRPr="00FE5A5E">
        <w:t>Arduino</w:t>
      </w:r>
      <w:r w:rsidR="00ED63D4">
        <w:t xml:space="preserve"> Mega</w:t>
      </w:r>
      <w:r w:rsidRPr="00FE5A5E">
        <w:t xml:space="preserve"> to HC-SR04 </w:t>
      </w:r>
    </w:p>
    <w:p w:rsidR="00786897" w:rsidRDefault="000637BD" w:rsidP="006539D1">
      <w:pPr>
        <w:pStyle w:val="Statements"/>
        <w:spacing w:line="276" w:lineRule="auto"/>
        <w:ind w:firstLine="0"/>
        <w:rPr>
          <w:lang w:eastAsia="ja-JP"/>
          <w14:ligatures w14:val="standard"/>
        </w:rPr>
      </w:pPr>
      <w:r w:rsidRPr="000637BD">
        <w:rPr>
          <w:lang w:eastAsia="ja-JP"/>
          <w14:ligatures w14:val="standard"/>
        </w:rPr>
        <w:t>The next circuit was set using a boa</w:t>
      </w:r>
      <w:r w:rsidR="00FE5A5E">
        <w:rPr>
          <w:lang w:eastAsia="ja-JP"/>
          <w14:ligatures w14:val="standard"/>
        </w:rPr>
        <w:t>rd that integrates</w:t>
      </w:r>
      <w:r w:rsidR="00511D18">
        <w:rPr>
          <w:lang w:eastAsia="ja-JP"/>
          <w14:ligatures w14:val="standard"/>
        </w:rPr>
        <w:t xml:space="preserve"> </w:t>
      </w:r>
      <w:proofErr w:type="spellStart"/>
      <w:r w:rsidR="00511D18">
        <w:rPr>
          <w:lang w:eastAsia="ja-JP"/>
          <w14:ligatures w14:val="standard"/>
        </w:rPr>
        <w:t>LoRa</w:t>
      </w:r>
      <w:proofErr w:type="spellEnd"/>
      <w:r w:rsidR="00511D18">
        <w:rPr>
          <w:lang w:eastAsia="ja-JP"/>
          <w14:ligatures w14:val="standard"/>
        </w:rPr>
        <w:t xml:space="preserve"> transmiss</w:t>
      </w:r>
      <w:r w:rsidRPr="000637BD">
        <w:rPr>
          <w:lang w:eastAsia="ja-JP"/>
          <w14:ligatures w14:val="standard"/>
        </w:rPr>
        <w:t>ion module</w:t>
      </w:r>
      <w:r w:rsidR="007B18BE">
        <w:rPr>
          <w:lang w:eastAsia="ja-JP"/>
          <w14:ligatures w14:val="standard"/>
        </w:rPr>
        <w:t>.</w:t>
      </w:r>
      <w:r w:rsidRPr="000637BD">
        <w:rPr>
          <w:lang w:eastAsia="ja-JP"/>
          <w14:ligatures w14:val="standard"/>
        </w:rPr>
        <w:t xml:space="preserve"> </w:t>
      </w:r>
      <w:r w:rsidR="007B18BE">
        <w:rPr>
          <w:lang w:eastAsia="ja-JP"/>
          <w14:ligatures w14:val="standard"/>
        </w:rPr>
        <w:t>This</w:t>
      </w:r>
      <w:r w:rsidRPr="000637BD">
        <w:rPr>
          <w:lang w:eastAsia="ja-JP"/>
          <w14:ligatures w14:val="standard"/>
        </w:rPr>
        <w:t xml:space="preserve"> simplifies the </w:t>
      </w:r>
      <w:r w:rsidR="00FE5A5E">
        <w:rPr>
          <w:lang w:eastAsia="ja-JP"/>
          <w14:ligatures w14:val="standard"/>
        </w:rPr>
        <w:t>connection</w:t>
      </w:r>
      <w:r w:rsidRPr="000637BD">
        <w:rPr>
          <w:lang w:eastAsia="ja-JP"/>
          <w14:ligatures w14:val="standard"/>
        </w:rPr>
        <w:t xml:space="preserve"> of </w:t>
      </w:r>
      <w:r w:rsidR="007B18BE">
        <w:rPr>
          <w:lang w:eastAsia="ja-JP"/>
          <w14:ligatures w14:val="standard"/>
        </w:rPr>
        <w:t xml:space="preserve">the </w:t>
      </w:r>
      <w:r w:rsidRPr="000637BD">
        <w:rPr>
          <w:lang w:eastAsia="ja-JP"/>
          <w14:ligatures w14:val="standard"/>
        </w:rPr>
        <w:t>component</w:t>
      </w:r>
      <w:r w:rsidR="007B18BE">
        <w:rPr>
          <w:lang w:eastAsia="ja-JP"/>
          <w14:ligatures w14:val="standard"/>
        </w:rPr>
        <w:t>,</w:t>
      </w:r>
      <w:r w:rsidRPr="000637BD">
        <w:rPr>
          <w:lang w:eastAsia="ja-JP"/>
          <w14:ligatures w14:val="standard"/>
        </w:rPr>
        <w:t xml:space="preserve"> </w:t>
      </w:r>
      <w:r w:rsidR="007B18BE">
        <w:rPr>
          <w:lang w:eastAsia="ja-JP"/>
          <w14:ligatures w14:val="standard"/>
        </w:rPr>
        <w:t>since</w:t>
      </w:r>
      <w:r w:rsidRPr="000637BD">
        <w:rPr>
          <w:lang w:eastAsia="ja-JP"/>
          <w14:ligatures w14:val="standard"/>
        </w:rPr>
        <w:t xml:space="preserve"> the only component that needs to be </w:t>
      </w:r>
      <w:r w:rsidR="00FE5A5E">
        <w:rPr>
          <w:lang w:eastAsia="ja-JP"/>
          <w14:ligatures w14:val="standard"/>
        </w:rPr>
        <w:t xml:space="preserve">added </w:t>
      </w:r>
      <w:r w:rsidR="00511D18">
        <w:rPr>
          <w:lang w:eastAsia="ja-JP"/>
          <w14:ligatures w14:val="standard"/>
        </w:rPr>
        <w:t xml:space="preserve">to the board was the </w:t>
      </w:r>
      <w:r w:rsidR="00FE5A5E">
        <w:rPr>
          <w:lang w:eastAsia="ja-JP"/>
          <w14:ligatures w14:val="standard"/>
        </w:rPr>
        <w:t xml:space="preserve">proximity </w:t>
      </w:r>
      <w:r w:rsidR="006539D1">
        <w:rPr>
          <w:lang w:eastAsia="ja-JP"/>
          <w14:ligatures w14:val="standard"/>
        </w:rPr>
        <w:t>sensor, as show</w:t>
      </w:r>
      <w:r w:rsidR="007B18BE">
        <w:rPr>
          <w:lang w:eastAsia="ja-JP"/>
          <w14:ligatures w14:val="standard"/>
        </w:rPr>
        <w:t>n</w:t>
      </w:r>
      <w:r w:rsidR="006539D1">
        <w:rPr>
          <w:lang w:eastAsia="ja-JP"/>
          <w14:ligatures w14:val="standard"/>
        </w:rPr>
        <w:t xml:space="preserve"> in </w:t>
      </w:r>
      <w:r w:rsidR="007B18BE">
        <w:rPr>
          <w:lang w:eastAsia="ja-JP"/>
          <w14:ligatures w14:val="standard"/>
        </w:rPr>
        <w:t xml:space="preserve">Figure </w:t>
      </w:r>
      <w:r w:rsidR="006539D1">
        <w:rPr>
          <w:lang w:eastAsia="ja-JP"/>
          <w14:ligatures w14:val="standard"/>
        </w:rPr>
        <w:t>3-B</w:t>
      </w:r>
      <w:r w:rsidR="007B18BE">
        <w:rPr>
          <w:lang w:eastAsia="ja-JP"/>
          <w14:ligatures w14:val="standard"/>
        </w:rPr>
        <w:t>.</w:t>
      </w:r>
      <w:r w:rsidR="00786897">
        <w:rPr>
          <w:lang w:eastAsia="ja-JP"/>
          <w14:ligatures w14:val="standard"/>
        </w:rPr>
        <w:t xml:space="preserve"> </w:t>
      </w:r>
      <w:r w:rsidR="007B18BE">
        <w:rPr>
          <w:lang w:eastAsia="ja-JP"/>
          <w14:ligatures w14:val="standard"/>
        </w:rPr>
        <w:t xml:space="preserve">Table </w:t>
      </w:r>
      <w:r w:rsidR="00786897">
        <w:rPr>
          <w:lang w:eastAsia="ja-JP"/>
          <w14:ligatures w14:val="standard"/>
        </w:rPr>
        <w:t>2 states pin interf</w:t>
      </w:r>
      <w:r w:rsidR="00A46ABE">
        <w:rPr>
          <w:lang w:eastAsia="ja-JP"/>
          <w14:ligatures w14:val="standard"/>
        </w:rPr>
        <w:t>acing between HC-SR04 and TTGO.</w:t>
      </w:r>
    </w:p>
    <w:p w:rsidR="006539D1" w:rsidRPr="006539D1" w:rsidRDefault="006539D1" w:rsidP="006539D1">
      <w:pPr>
        <w:pStyle w:val="Statements"/>
        <w:spacing w:line="276" w:lineRule="auto"/>
        <w:ind w:firstLine="0"/>
        <w:rPr>
          <w:lang w:eastAsia="ja-JP"/>
          <w14:ligatures w14:val="standard"/>
        </w:rPr>
      </w:pPr>
    </w:p>
    <w:tbl>
      <w:tblPr>
        <w:tblW w:w="1998" w:type="dxa"/>
        <w:jc w:val="center"/>
        <w:tblCellMar>
          <w:left w:w="70" w:type="dxa"/>
          <w:right w:w="70" w:type="dxa"/>
        </w:tblCellMar>
        <w:tblLook w:val="04A0" w:firstRow="1" w:lastRow="0" w:firstColumn="1" w:lastColumn="0" w:noHBand="0" w:noVBand="1"/>
      </w:tblPr>
      <w:tblGrid>
        <w:gridCol w:w="999"/>
        <w:gridCol w:w="999"/>
      </w:tblGrid>
      <w:tr w:rsidR="00FE5A5E" w:rsidRPr="00FE5A5E" w:rsidTr="00B63D73">
        <w:trPr>
          <w:trHeight w:val="256"/>
          <w:jc w:val="center"/>
        </w:trPr>
        <w:tc>
          <w:tcPr>
            <w:tcW w:w="999" w:type="dxa"/>
            <w:tcBorders>
              <w:top w:val="nil"/>
              <w:left w:val="nil"/>
              <w:bottom w:val="single" w:sz="8" w:space="0" w:color="auto"/>
              <w:right w:val="nil"/>
            </w:tcBorders>
            <w:shd w:val="clear" w:color="auto" w:fill="auto"/>
            <w:vAlign w:val="center"/>
            <w:hideMark/>
          </w:tcPr>
          <w:p w:rsidR="00FE5A5E" w:rsidRPr="00FE5A5E" w:rsidRDefault="00FE5A5E" w:rsidP="00B63D73">
            <w:pPr>
              <w:pStyle w:val="Statements"/>
              <w:ind w:firstLine="0"/>
              <w:rPr>
                <w:b/>
                <w:lang w:eastAsia="ja-JP"/>
                <w14:ligatures w14:val="standard"/>
              </w:rPr>
            </w:pPr>
            <w:r>
              <w:rPr>
                <w:b/>
                <w:lang w:eastAsia="ja-JP"/>
                <w14:ligatures w14:val="standard"/>
              </w:rPr>
              <w:t>TTGO</w:t>
            </w:r>
          </w:p>
        </w:tc>
        <w:tc>
          <w:tcPr>
            <w:tcW w:w="999" w:type="dxa"/>
            <w:tcBorders>
              <w:top w:val="nil"/>
              <w:left w:val="nil"/>
              <w:bottom w:val="single" w:sz="8" w:space="0" w:color="auto"/>
              <w:right w:val="nil"/>
            </w:tcBorders>
            <w:shd w:val="clear" w:color="auto" w:fill="auto"/>
            <w:vAlign w:val="center"/>
            <w:hideMark/>
          </w:tcPr>
          <w:p w:rsidR="00FE5A5E" w:rsidRPr="00FE5A5E" w:rsidRDefault="00FE5A5E" w:rsidP="00B63D73">
            <w:pPr>
              <w:pStyle w:val="Statements"/>
              <w:ind w:firstLine="0"/>
              <w:rPr>
                <w:b/>
                <w:lang w:eastAsia="ja-JP"/>
                <w14:ligatures w14:val="standard"/>
              </w:rPr>
            </w:pPr>
            <w:r w:rsidRPr="00FE5A5E">
              <w:rPr>
                <w:b/>
                <w:lang w:eastAsia="ja-JP"/>
                <w14:ligatures w14:val="standard"/>
              </w:rPr>
              <w:t>HC-SR04</w:t>
            </w:r>
          </w:p>
        </w:tc>
      </w:tr>
      <w:tr w:rsidR="00FE5A5E" w:rsidRPr="00FE5A5E" w:rsidTr="00B63D73">
        <w:trPr>
          <w:trHeight w:val="129"/>
          <w:jc w:val="center"/>
        </w:trPr>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5 V</w:t>
            </w:r>
          </w:p>
        </w:tc>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5 V</w:t>
            </w:r>
          </w:p>
        </w:tc>
      </w:tr>
      <w:tr w:rsidR="00FE5A5E" w:rsidRPr="00FE5A5E" w:rsidTr="00B63D73">
        <w:trPr>
          <w:trHeight w:val="77"/>
          <w:jc w:val="center"/>
        </w:trPr>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GND</w:t>
            </w:r>
          </w:p>
        </w:tc>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GND</w:t>
            </w:r>
          </w:p>
        </w:tc>
      </w:tr>
      <w:tr w:rsidR="00FE5A5E" w:rsidRPr="00FE5A5E" w:rsidTr="00B63D73">
        <w:trPr>
          <w:trHeight w:val="92"/>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Pr>
                <w:lang w:eastAsia="ja-JP"/>
                <w14:ligatures w14:val="standard"/>
              </w:rPr>
              <w:t>D6</w:t>
            </w:r>
          </w:p>
        </w:tc>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Echo</w:t>
            </w:r>
          </w:p>
        </w:tc>
      </w:tr>
      <w:tr w:rsidR="00FE5A5E" w:rsidRPr="00FE5A5E" w:rsidTr="00B63D73">
        <w:trPr>
          <w:trHeight w:val="77"/>
          <w:jc w:val="center"/>
        </w:trPr>
        <w:tc>
          <w:tcPr>
            <w:tcW w:w="999" w:type="dxa"/>
            <w:tcBorders>
              <w:top w:val="nil"/>
              <w:left w:val="nil"/>
              <w:bottom w:val="nil"/>
              <w:right w:val="nil"/>
            </w:tcBorders>
            <w:shd w:val="clear" w:color="auto" w:fill="auto"/>
            <w:vAlign w:val="center"/>
            <w:hideMark/>
          </w:tcPr>
          <w:p w:rsidR="00FE5A5E" w:rsidRPr="00FE5A5E" w:rsidRDefault="00FE5A5E" w:rsidP="00FE5A5E">
            <w:pPr>
              <w:pStyle w:val="Statements"/>
              <w:ind w:firstLine="0"/>
              <w:rPr>
                <w:lang w:eastAsia="ja-JP"/>
                <w14:ligatures w14:val="standard"/>
              </w:rPr>
            </w:pPr>
            <w:r>
              <w:rPr>
                <w:lang w:eastAsia="ja-JP"/>
                <w14:ligatures w14:val="standard"/>
              </w:rPr>
              <w:t>D7</w:t>
            </w:r>
          </w:p>
        </w:tc>
        <w:tc>
          <w:tcPr>
            <w:tcW w:w="999" w:type="dxa"/>
            <w:tcBorders>
              <w:top w:val="nil"/>
              <w:left w:val="nil"/>
              <w:bottom w:val="nil"/>
              <w:right w:val="nil"/>
            </w:tcBorders>
            <w:shd w:val="clear" w:color="auto" w:fill="auto"/>
            <w:vAlign w:val="center"/>
            <w:hideMark/>
          </w:tcPr>
          <w:p w:rsidR="00FE5A5E" w:rsidRPr="00FE5A5E" w:rsidRDefault="00FE5A5E" w:rsidP="00B63D73">
            <w:pPr>
              <w:pStyle w:val="Statements"/>
              <w:ind w:firstLine="0"/>
              <w:rPr>
                <w:lang w:eastAsia="ja-JP"/>
                <w14:ligatures w14:val="standard"/>
              </w:rPr>
            </w:pPr>
            <w:r w:rsidRPr="00FE5A5E">
              <w:rPr>
                <w:lang w:eastAsia="ja-JP"/>
                <w14:ligatures w14:val="standard"/>
              </w:rPr>
              <w:t>Trigger</w:t>
            </w:r>
          </w:p>
        </w:tc>
      </w:tr>
    </w:tbl>
    <w:p w:rsidR="00FE5A5E" w:rsidRDefault="00FE5A5E">
      <w:pPr>
        <w:pStyle w:val="FigureCaption"/>
      </w:pPr>
      <w:r w:rsidRPr="00D43F41">
        <w:rPr>
          <w:rStyle w:val="Label"/>
          <w:b/>
        </w:rPr>
        <w:t>Table 2:</w:t>
      </w:r>
      <w:r>
        <w:rPr>
          <w:rStyle w:val="Label"/>
        </w:rPr>
        <w:t xml:space="preserve"> </w:t>
      </w:r>
      <w:r>
        <w:t>TTGO</w:t>
      </w:r>
      <w:r w:rsidRPr="00FE5A5E">
        <w:t xml:space="preserve"> to HC-SR04 pin mapping</w:t>
      </w:r>
    </w:p>
    <w:p w:rsidR="00C442D6" w:rsidRDefault="00511D18" w:rsidP="006539D1">
      <w:pPr>
        <w:pStyle w:val="Statements"/>
        <w:spacing w:line="276" w:lineRule="auto"/>
        <w:ind w:firstLine="0"/>
        <w:rPr>
          <w:lang w:eastAsia="ja-JP"/>
          <w14:ligatures w14:val="standard"/>
        </w:rPr>
      </w:pPr>
      <w:r>
        <w:rPr>
          <w:lang w:eastAsia="ja-JP"/>
          <w14:ligatures w14:val="standard"/>
        </w:rPr>
        <w:t xml:space="preserve">The </w:t>
      </w:r>
      <w:r w:rsidR="00DE48D7">
        <w:rPr>
          <w:lang w:eastAsia="ja-JP"/>
          <w14:ligatures w14:val="standard"/>
        </w:rPr>
        <w:t xml:space="preserve">third </w:t>
      </w:r>
      <w:r>
        <w:rPr>
          <w:lang w:eastAsia="ja-JP"/>
          <w14:ligatures w14:val="standard"/>
        </w:rPr>
        <w:t xml:space="preserve">circuit has a small </w:t>
      </w:r>
      <w:r w:rsidR="00C442D6">
        <w:rPr>
          <w:lang w:eastAsia="ja-JP"/>
          <w14:ligatures w14:val="standard"/>
        </w:rPr>
        <w:t>difference compared</w:t>
      </w:r>
      <w:r>
        <w:rPr>
          <w:lang w:eastAsia="ja-JP"/>
          <w14:ligatures w14:val="standard"/>
        </w:rPr>
        <w:t xml:space="preserve"> </w:t>
      </w:r>
      <w:r w:rsidR="00C729C1">
        <w:rPr>
          <w:lang w:eastAsia="ja-JP"/>
          <w14:ligatures w14:val="standard"/>
        </w:rPr>
        <w:t xml:space="preserve">with </w:t>
      </w:r>
      <w:r>
        <w:rPr>
          <w:lang w:eastAsia="ja-JP"/>
          <w14:ligatures w14:val="standard"/>
        </w:rPr>
        <w:t xml:space="preserve">the </w:t>
      </w:r>
      <w:r w:rsidR="00A46ABE">
        <w:rPr>
          <w:lang w:eastAsia="ja-JP"/>
          <w14:ligatures w14:val="standard"/>
        </w:rPr>
        <w:t>previous ones</w:t>
      </w:r>
      <w:r w:rsidR="00C729C1">
        <w:rPr>
          <w:lang w:eastAsia="ja-JP"/>
          <w14:ligatures w14:val="standard"/>
        </w:rPr>
        <w:t>,</w:t>
      </w:r>
      <w:r>
        <w:rPr>
          <w:lang w:eastAsia="ja-JP"/>
          <w14:ligatures w14:val="standard"/>
        </w:rPr>
        <w:t xml:space="preserve"> as this one integrate</w:t>
      </w:r>
      <w:r w:rsidR="00C729C1">
        <w:rPr>
          <w:lang w:eastAsia="ja-JP"/>
          <w14:ligatures w14:val="standard"/>
        </w:rPr>
        <w:t>s</w:t>
      </w:r>
      <w:r>
        <w:rPr>
          <w:lang w:eastAsia="ja-JP"/>
          <w14:ligatures w14:val="standard"/>
        </w:rPr>
        <w:t xml:space="preserve"> a GPS module</w:t>
      </w:r>
      <w:r w:rsidR="007024AA">
        <w:rPr>
          <w:lang w:eastAsia="ja-JP"/>
          <w14:ligatures w14:val="standard"/>
        </w:rPr>
        <w:t xml:space="preserve"> (U-</w:t>
      </w:r>
      <w:proofErr w:type="spellStart"/>
      <w:r w:rsidR="007024AA">
        <w:rPr>
          <w:lang w:eastAsia="ja-JP"/>
          <w14:ligatures w14:val="standard"/>
        </w:rPr>
        <w:t>blox</w:t>
      </w:r>
      <w:proofErr w:type="spellEnd"/>
      <w:r w:rsidR="007024AA">
        <w:rPr>
          <w:lang w:eastAsia="ja-JP"/>
          <w14:ligatures w14:val="standard"/>
        </w:rPr>
        <w:t xml:space="preserve"> neo 6-m)</w:t>
      </w:r>
      <w:r w:rsidR="00C442D6">
        <w:rPr>
          <w:lang w:eastAsia="ja-JP"/>
          <w14:ligatures w14:val="standard"/>
        </w:rPr>
        <w:t>,</w:t>
      </w:r>
      <w:r>
        <w:rPr>
          <w:lang w:eastAsia="ja-JP"/>
          <w14:ligatures w14:val="standard"/>
        </w:rPr>
        <w:t xml:space="preserve"> </w:t>
      </w:r>
      <w:r w:rsidR="00C729C1">
        <w:rPr>
          <w:lang w:eastAsia="ja-JP"/>
          <w14:ligatures w14:val="standard"/>
        </w:rPr>
        <w:t>so</w:t>
      </w:r>
      <w:r>
        <w:rPr>
          <w:lang w:eastAsia="ja-JP"/>
          <w14:ligatures w14:val="standard"/>
        </w:rPr>
        <w:t xml:space="preserve"> that geographical location </w:t>
      </w:r>
      <w:r w:rsidR="00C729C1">
        <w:rPr>
          <w:lang w:eastAsia="ja-JP"/>
          <w14:ligatures w14:val="standard"/>
        </w:rPr>
        <w:t>is</w:t>
      </w:r>
      <w:r>
        <w:rPr>
          <w:lang w:eastAsia="ja-JP"/>
          <w14:ligatures w14:val="standard"/>
        </w:rPr>
        <w:t xml:space="preserve"> obtained </w:t>
      </w:r>
      <w:r w:rsidR="006539D1">
        <w:rPr>
          <w:lang w:eastAsia="ja-JP"/>
          <w14:ligatures w14:val="standard"/>
        </w:rPr>
        <w:t>precisely</w:t>
      </w:r>
      <w:r w:rsidR="00C729C1">
        <w:rPr>
          <w:lang w:eastAsia="ja-JP"/>
          <w14:ligatures w14:val="standard"/>
        </w:rPr>
        <w:t>.</w:t>
      </w:r>
      <w:r w:rsidR="006539D1">
        <w:rPr>
          <w:lang w:eastAsia="ja-JP"/>
          <w14:ligatures w14:val="standard"/>
        </w:rPr>
        <w:t xml:space="preserve"> </w:t>
      </w:r>
      <w:r w:rsidR="00C729C1">
        <w:rPr>
          <w:lang w:eastAsia="ja-JP"/>
          <w14:ligatures w14:val="standard"/>
        </w:rPr>
        <w:t xml:space="preserve">This can </w:t>
      </w:r>
      <w:r>
        <w:rPr>
          <w:lang w:eastAsia="ja-JP"/>
          <w14:ligatures w14:val="standard"/>
        </w:rPr>
        <w:t>help to be more accurate when planning the route</w:t>
      </w:r>
      <w:r w:rsidR="00D43F41">
        <w:rPr>
          <w:lang w:eastAsia="ja-JP"/>
          <w14:ligatures w14:val="standard"/>
        </w:rPr>
        <w:t>.</w:t>
      </w:r>
      <w:r>
        <w:rPr>
          <w:lang w:eastAsia="ja-JP"/>
          <w14:ligatures w14:val="standard"/>
        </w:rPr>
        <w:t xml:space="preserve"> </w:t>
      </w:r>
      <w:r w:rsidR="006539D1">
        <w:rPr>
          <w:lang w:eastAsia="ja-JP"/>
          <w14:ligatures w14:val="standard"/>
        </w:rPr>
        <w:t>However,</w:t>
      </w:r>
      <w:r w:rsidR="00D43F41">
        <w:rPr>
          <w:lang w:eastAsia="ja-JP"/>
          <w14:ligatures w14:val="standard"/>
        </w:rPr>
        <w:t xml:space="preserve"> </w:t>
      </w:r>
      <w:r>
        <w:rPr>
          <w:lang w:eastAsia="ja-JP"/>
          <w14:ligatures w14:val="standard"/>
        </w:rPr>
        <w:t xml:space="preserve">this </w:t>
      </w:r>
      <w:r w:rsidR="00C729C1">
        <w:rPr>
          <w:lang w:eastAsia="ja-JP"/>
          <w14:ligatures w14:val="standard"/>
        </w:rPr>
        <w:t xml:space="preserve">circuit </w:t>
      </w:r>
      <w:r>
        <w:rPr>
          <w:lang w:eastAsia="ja-JP"/>
          <w14:ligatures w14:val="standard"/>
        </w:rPr>
        <w:t>ha</w:t>
      </w:r>
      <w:r w:rsidR="00C729C1">
        <w:rPr>
          <w:lang w:eastAsia="ja-JP"/>
          <w14:ligatures w14:val="standard"/>
        </w:rPr>
        <w:t>s</w:t>
      </w:r>
      <w:r>
        <w:rPr>
          <w:lang w:eastAsia="ja-JP"/>
          <w14:ligatures w14:val="standard"/>
        </w:rPr>
        <w:t xml:space="preserve"> significant </w:t>
      </w:r>
      <w:r w:rsidR="00A46ABE">
        <w:rPr>
          <w:lang w:eastAsia="ja-JP"/>
          <w14:ligatures w14:val="standard"/>
        </w:rPr>
        <w:t xml:space="preserve">impact </w:t>
      </w:r>
      <w:r w:rsidR="00C729C1">
        <w:rPr>
          <w:lang w:eastAsia="ja-JP"/>
          <w14:ligatures w14:val="standard"/>
        </w:rPr>
        <w:t>o</w:t>
      </w:r>
      <w:r w:rsidR="00A46ABE">
        <w:rPr>
          <w:lang w:eastAsia="ja-JP"/>
          <w14:ligatures w14:val="standard"/>
        </w:rPr>
        <w:t>n energy efficiency.</w:t>
      </w:r>
      <w:r>
        <w:rPr>
          <w:lang w:eastAsia="ja-JP"/>
          <w14:ligatures w14:val="standard"/>
        </w:rPr>
        <w:t xml:space="preserve"> </w:t>
      </w:r>
      <w:r w:rsidR="00C729C1">
        <w:rPr>
          <w:lang w:eastAsia="ja-JP"/>
          <w14:ligatures w14:val="standard"/>
        </w:rPr>
        <w:t>Besides,</w:t>
      </w:r>
      <w:r>
        <w:rPr>
          <w:lang w:eastAsia="ja-JP"/>
          <w14:ligatures w14:val="standard"/>
        </w:rPr>
        <w:t xml:space="preserve"> </w:t>
      </w:r>
      <w:r w:rsidR="00DE48D7">
        <w:rPr>
          <w:lang w:eastAsia="ja-JP"/>
          <w14:ligatures w14:val="standard"/>
        </w:rPr>
        <w:t>as the</w:t>
      </w:r>
      <w:r w:rsidR="00C442D6">
        <w:rPr>
          <w:lang w:eastAsia="ja-JP"/>
          <w14:ligatures w14:val="standard"/>
        </w:rPr>
        <w:t xml:space="preserve"> container locations</w:t>
      </w:r>
      <w:r>
        <w:rPr>
          <w:lang w:eastAsia="ja-JP"/>
          <w14:ligatures w14:val="standard"/>
        </w:rPr>
        <w:t xml:space="preserve"> remain almost constant</w:t>
      </w:r>
      <w:r w:rsidR="00786897">
        <w:rPr>
          <w:lang w:eastAsia="ja-JP"/>
          <w14:ligatures w14:val="standard"/>
        </w:rPr>
        <w:t>,</w:t>
      </w:r>
      <w:r>
        <w:rPr>
          <w:lang w:eastAsia="ja-JP"/>
          <w14:ligatures w14:val="standard"/>
        </w:rPr>
        <w:t xml:space="preserve"> updating the location </w:t>
      </w:r>
      <w:r w:rsidR="00C442D6">
        <w:rPr>
          <w:lang w:eastAsia="ja-JP"/>
          <w14:ligatures w14:val="standard"/>
        </w:rPr>
        <w:t xml:space="preserve">each time a measure is taken is not </w:t>
      </w:r>
      <w:r w:rsidR="00786897">
        <w:rPr>
          <w:lang w:eastAsia="ja-JP"/>
          <w14:ligatures w14:val="standard"/>
        </w:rPr>
        <w:t>recommended</w:t>
      </w:r>
      <w:r w:rsidR="009A604A">
        <w:rPr>
          <w:lang w:eastAsia="ja-JP"/>
          <w14:ligatures w14:val="standard"/>
        </w:rPr>
        <w:t>.</w:t>
      </w:r>
      <w:r w:rsidR="00786897">
        <w:rPr>
          <w:lang w:eastAsia="ja-JP"/>
          <w14:ligatures w14:val="standard"/>
        </w:rPr>
        <w:t xml:space="preserve"> </w:t>
      </w:r>
      <w:r w:rsidR="009A604A">
        <w:rPr>
          <w:lang w:eastAsia="ja-JP"/>
          <w14:ligatures w14:val="standard"/>
        </w:rPr>
        <w:t xml:space="preserve">The </w:t>
      </w:r>
      <w:r w:rsidR="00C442D6">
        <w:rPr>
          <w:lang w:eastAsia="ja-JP"/>
          <w14:ligatures w14:val="standard"/>
        </w:rPr>
        <w:t xml:space="preserve">circuit was </w:t>
      </w:r>
      <w:r w:rsidR="006539D1">
        <w:rPr>
          <w:lang w:eastAsia="ja-JP"/>
          <w14:ligatures w14:val="standard"/>
        </w:rPr>
        <w:t xml:space="preserve">assembled as shown in </w:t>
      </w:r>
      <w:r w:rsidR="009A604A">
        <w:rPr>
          <w:lang w:eastAsia="ja-JP"/>
          <w14:ligatures w14:val="standard"/>
        </w:rPr>
        <w:t xml:space="preserve">Figure </w:t>
      </w:r>
      <w:r w:rsidR="006539D1">
        <w:rPr>
          <w:lang w:eastAsia="ja-JP"/>
          <w14:ligatures w14:val="standard"/>
        </w:rPr>
        <w:t>3-C.</w:t>
      </w:r>
    </w:p>
    <w:p w:rsidR="006539D1" w:rsidRDefault="006539D1" w:rsidP="006539D1">
      <w:pPr>
        <w:pStyle w:val="Statements"/>
        <w:spacing w:line="276" w:lineRule="auto"/>
        <w:ind w:firstLine="0"/>
        <w:rPr>
          <w:lang w:eastAsia="ja-JP"/>
          <w14:ligatures w14:val="standard"/>
        </w:rPr>
      </w:pPr>
    </w:p>
    <w:p w:rsidR="006539D1" w:rsidRDefault="006539D1" w:rsidP="006539D1">
      <w:pPr>
        <w:pStyle w:val="Statements"/>
        <w:spacing w:line="276" w:lineRule="auto"/>
        <w:ind w:firstLine="0"/>
        <w:rPr>
          <w:lang w:eastAsia="ja-JP"/>
          <w14:ligatures w14:val="standard"/>
        </w:rPr>
      </w:pPr>
    </w:p>
    <w:p w:rsidR="006539D1" w:rsidRDefault="006539D1" w:rsidP="006539D1">
      <w:pPr>
        <w:pStyle w:val="Statements"/>
        <w:spacing w:line="276" w:lineRule="auto"/>
        <w:ind w:firstLine="0"/>
        <w:rPr>
          <w:lang w:eastAsia="ja-JP"/>
          <w14:ligatures w14:val="standard"/>
        </w:rPr>
      </w:pPr>
    </w:p>
    <w:p w:rsidR="006539D1" w:rsidRDefault="006539D1" w:rsidP="006539D1">
      <w:pPr>
        <w:pStyle w:val="Statements"/>
        <w:spacing w:line="276" w:lineRule="auto"/>
        <w:ind w:firstLine="0"/>
        <w:rPr>
          <w:lang w:eastAsia="ja-JP"/>
          <w14:ligatures w14:val="standard"/>
        </w:rPr>
      </w:pPr>
    </w:p>
    <w:p w:rsidR="006539D1" w:rsidRPr="006539D1" w:rsidRDefault="006539D1" w:rsidP="006539D1">
      <w:pPr>
        <w:pStyle w:val="Statements"/>
        <w:spacing w:line="276" w:lineRule="auto"/>
        <w:ind w:firstLine="0"/>
        <w:rPr>
          <w:rStyle w:val="Label"/>
          <w:lang w:eastAsia="ja-JP"/>
          <w14:ligatures w14:val="standard"/>
        </w:rPr>
      </w:pPr>
    </w:p>
    <w:tbl>
      <w:tblPr>
        <w:tblW w:w="2400" w:type="dxa"/>
        <w:jc w:val="center"/>
        <w:tblCellMar>
          <w:left w:w="70" w:type="dxa"/>
          <w:right w:w="70" w:type="dxa"/>
        </w:tblCellMar>
        <w:tblLook w:val="04A0" w:firstRow="1" w:lastRow="0" w:firstColumn="1" w:lastColumn="0" w:noHBand="0" w:noVBand="1"/>
      </w:tblPr>
      <w:tblGrid>
        <w:gridCol w:w="1200"/>
        <w:gridCol w:w="1200"/>
      </w:tblGrid>
      <w:tr w:rsidR="00FE5A5E" w:rsidRPr="00FE5A5E" w:rsidTr="00FE5A5E">
        <w:trPr>
          <w:trHeight w:val="315"/>
          <w:jc w:val="center"/>
        </w:trPr>
        <w:tc>
          <w:tcPr>
            <w:tcW w:w="1200" w:type="dxa"/>
            <w:tcBorders>
              <w:top w:val="nil"/>
              <w:left w:val="nil"/>
              <w:bottom w:val="single" w:sz="8" w:space="0" w:color="auto"/>
              <w:right w:val="nil"/>
            </w:tcBorders>
            <w:shd w:val="clear" w:color="auto" w:fill="auto"/>
            <w:vAlign w:val="center"/>
            <w:hideMark/>
          </w:tcPr>
          <w:p w:rsidR="00FE5A5E" w:rsidRPr="00FE5A5E" w:rsidRDefault="00FE5A5E" w:rsidP="00DE48D7">
            <w:pPr>
              <w:spacing w:line="240" w:lineRule="auto"/>
              <w:jc w:val="left"/>
              <w:rPr>
                <w:b/>
                <w:lang w:val="en-GB" w:eastAsia="ja-JP"/>
                <w14:ligatures w14:val="standard"/>
              </w:rPr>
            </w:pPr>
            <w:r w:rsidRPr="00FE5A5E">
              <w:rPr>
                <w:b/>
                <w:lang w:val="en-GB" w:eastAsia="ja-JP"/>
                <w14:ligatures w14:val="standard"/>
              </w:rPr>
              <w:t>Arduino</w:t>
            </w:r>
          </w:p>
        </w:tc>
        <w:tc>
          <w:tcPr>
            <w:tcW w:w="1200" w:type="dxa"/>
            <w:tcBorders>
              <w:top w:val="nil"/>
              <w:left w:val="nil"/>
              <w:bottom w:val="single" w:sz="8" w:space="0" w:color="auto"/>
              <w:right w:val="nil"/>
            </w:tcBorders>
            <w:shd w:val="clear" w:color="auto" w:fill="auto"/>
            <w:vAlign w:val="center"/>
            <w:hideMark/>
          </w:tcPr>
          <w:p w:rsidR="00FE5A5E" w:rsidRPr="00FE5A5E" w:rsidRDefault="00FE5A5E" w:rsidP="00DE48D7">
            <w:pPr>
              <w:spacing w:line="240" w:lineRule="auto"/>
              <w:jc w:val="left"/>
              <w:rPr>
                <w:b/>
                <w:lang w:val="en-GB" w:eastAsia="ja-JP"/>
                <w14:ligatures w14:val="standard"/>
              </w:rPr>
            </w:pPr>
            <w:r w:rsidRPr="00FE5A5E">
              <w:rPr>
                <w:b/>
                <w:lang w:val="en-GB" w:eastAsia="ja-JP"/>
                <w14:ligatures w14:val="standard"/>
              </w:rPr>
              <w:t>SX1276</w:t>
            </w:r>
          </w:p>
        </w:tc>
      </w:tr>
      <w:tr w:rsidR="00FE5A5E" w:rsidRPr="00FE5A5E" w:rsidTr="00FE5A5E">
        <w:trPr>
          <w:trHeight w:val="4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3,3 V</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3,3 V</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GND</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GND</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DI0</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D2</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DI1</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D3</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MISO</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MISO</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MOSI</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MOSI</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SCK</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SCK</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D10</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NSS</w:t>
            </w:r>
          </w:p>
        </w:tc>
      </w:tr>
      <w:tr w:rsidR="00FE5A5E" w:rsidRPr="00FE5A5E" w:rsidTr="00FE5A5E">
        <w:trPr>
          <w:trHeight w:val="63"/>
          <w:jc w:val="center"/>
        </w:trPr>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D5</w:t>
            </w:r>
          </w:p>
        </w:tc>
        <w:tc>
          <w:tcPr>
            <w:tcW w:w="1200" w:type="dxa"/>
            <w:tcBorders>
              <w:top w:val="nil"/>
              <w:left w:val="nil"/>
              <w:bottom w:val="nil"/>
              <w:right w:val="nil"/>
            </w:tcBorders>
            <w:shd w:val="clear" w:color="auto" w:fill="auto"/>
            <w:vAlign w:val="center"/>
            <w:hideMark/>
          </w:tcPr>
          <w:p w:rsidR="00FE5A5E" w:rsidRPr="00FE5A5E" w:rsidRDefault="00FE5A5E" w:rsidP="00DE48D7">
            <w:pPr>
              <w:spacing w:line="240" w:lineRule="auto"/>
              <w:jc w:val="left"/>
              <w:rPr>
                <w:lang w:val="en-GB" w:eastAsia="ja-JP"/>
                <w14:ligatures w14:val="standard"/>
              </w:rPr>
            </w:pPr>
            <w:r w:rsidRPr="00FE5A5E">
              <w:rPr>
                <w:lang w:val="en-GB" w:eastAsia="ja-JP"/>
                <w14:ligatures w14:val="standard"/>
              </w:rPr>
              <w:t>Reset</w:t>
            </w:r>
          </w:p>
        </w:tc>
      </w:tr>
    </w:tbl>
    <w:p w:rsidR="00786897" w:rsidRDefault="00FE5A5E">
      <w:pPr>
        <w:pStyle w:val="FigureCaption"/>
      </w:pPr>
      <w:r w:rsidRPr="00D43F41">
        <w:rPr>
          <w:rStyle w:val="Label"/>
          <w:b/>
        </w:rPr>
        <w:t>Table 3:</w:t>
      </w:r>
      <w:r>
        <w:rPr>
          <w:rStyle w:val="Label"/>
        </w:rPr>
        <w:t xml:space="preserve"> </w:t>
      </w:r>
      <w:r w:rsidR="009A604A" w:rsidRPr="00FE5A5E">
        <w:t>Pin mapping</w:t>
      </w:r>
      <w:r w:rsidR="009A604A">
        <w:t xml:space="preserve"> of </w:t>
      </w:r>
      <w:r>
        <w:t>Arduino</w:t>
      </w:r>
      <w:r w:rsidRPr="00FE5A5E">
        <w:t xml:space="preserve"> </w:t>
      </w:r>
      <w:r w:rsidR="00ED63D4">
        <w:t xml:space="preserve">UNO </w:t>
      </w:r>
      <w:r w:rsidRPr="00FE5A5E">
        <w:t xml:space="preserve">to </w:t>
      </w:r>
      <w:r>
        <w:t>SX1276</w:t>
      </w:r>
      <w:r w:rsidRPr="00FE5A5E">
        <w:t xml:space="preserve"> </w:t>
      </w:r>
    </w:p>
    <w:tbl>
      <w:tblPr>
        <w:tblW w:w="2400" w:type="dxa"/>
        <w:jc w:val="center"/>
        <w:tblCellMar>
          <w:left w:w="70" w:type="dxa"/>
          <w:right w:w="70" w:type="dxa"/>
        </w:tblCellMar>
        <w:tblLook w:val="04A0" w:firstRow="1" w:lastRow="0" w:firstColumn="1" w:lastColumn="0" w:noHBand="0" w:noVBand="1"/>
      </w:tblPr>
      <w:tblGrid>
        <w:gridCol w:w="1200"/>
        <w:gridCol w:w="1200"/>
      </w:tblGrid>
      <w:tr w:rsidR="00DE48D7" w:rsidRPr="00DE48D7" w:rsidTr="00DE48D7">
        <w:trPr>
          <w:trHeight w:val="315"/>
          <w:jc w:val="center"/>
        </w:trPr>
        <w:tc>
          <w:tcPr>
            <w:tcW w:w="1200" w:type="dxa"/>
            <w:tcBorders>
              <w:top w:val="nil"/>
              <w:left w:val="nil"/>
              <w:bottom w:val="single" w:sz="8" w:space="0" w:color="auto"/>
              <w:right w:val="nil"/>
            </w:tcBorders>
            <w:shd w:val="clear" w:color="auto" w:fill="auto"/>
            <w:vAlign w:val="center"/>
            <w:hideMark/>
          </w:tcPr>
          <w:p w:rsidR="00DE48D7" w:rsidRPr="00DE48D7" w:rsidRDefault="00DE48D7" w:rsidP="00DE48D7">
            <w:pPr>
              <w:spacing w:line="240" w:lineRule="auto"/>
              <w:jc w:val="left"/>
              <w:rPr>
                <w:b/>
                <w:lang w:eastAsia="ja-JP"/>
                <w14:ligatures w14:val="standard"/>
              </w:rPr>
            </w:pPr>
            <w:r w:rsidRPr="00DE48D7">
              <w:rPr>
                <w:b/>
                <w:lang w:eastAsia="ja-JP"/>
                <w14:ligatures w14:val="standard"/>
              </w:rPr>
              <w:t>Arduino</w:t>
            </w:r>
          </w:p>
        </w:tc>
        <w:tc>
          <w:tcPr>
            <w:tcW w:w="1200" w:type="dxa"/>
            <w:tcBorders>
              <w:top w:val="nil"/>
              <w:left w:val="nil"/>
              <w:bottom w:val="single" w:sz="8" w:space="0" w:color="auto"/>
              <w:right w:val="nil"/>
            </w:tcBorders>
            <w:shd w:val="clear" w:color="auto" w:fill="auto"/>
            <w:vAlign w:val="center"/>
            <w:hideMark/>
          </w:tcPr>
          <w:p w:rsidR="00DE48D7" w:rsidRPr="00DE48D7" w:rsidRDefault="00DE48D7" w:rsidP="00DE48D7">
            <w:pPr>
              <w:spacing w:line="240" w:lineRule="auto"/>
              <w:jc w:val="left"/>
              <w:rPr>
                <w:b/>
                <w:lang w:eastAsia="ja-JP"/>
                <w14:ligatures w14:val="standard"/>
              </w:rPr>
            </w:pPr>
            <w:r w:rsidRPr="00DE48D7">
              <w:rPr>
                <w:b/>
                <w:lang w:eastAsia="ja-JP"/>
                <w14:ligatures w14:val="standard"/>
              </w:rPr>
              <w:t>Neo-6M</w:t>
            </w:r>
          </w:p>
        </w:tc>
      </w:tr>
      <w:tr w:rsidR="00DE48D7" w:rsidRPr="00DE48D7" w:rsidTr="00DE48D7">
        <w:trPr>
          <w:trHeight w:val="129"/>
          <w:jc w:val="center"/>
        </w:trPr>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3,3 V</w:t>
            </w:r>
          </w:p>
        </w:tc>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3,3 V</w:t>
            </w:r>
          </w:p>
        </w:tc>
      </w:tr>
      <w:tr w:rsidR="00DE48D7" w:rsidRPr="00DE48D7" w:rsidTr="00DE48D7">
        <w:trPr>
          <w:trHeight w:val="63"/>
          <w:jc w:val="center"/>
        </w:trPr>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GND</w:t>
            </w:r>
          </w:p>
        </w:tc>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GND</w:t>
            </w:r>
          </w:p>
        </w:tc>
      </w:tr>
      <w:tr w:rsidR="00DE48D7" w:rsidRPr="00DE48D7" w:rsidTr="00DE48D7">
        <w:trPr>
          <w:trHeight w:val="63"/>
          <w:jc w:val="center"/>
        </w:trPr>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D11</w:t>
            </w:r>
          </w:p>
        </w:tc>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RX</w:t>
            </w:r>
          </w:p>
        </w:tc>
      </w:tr>
      <w:tr w:rsidR="00DE48D7" w:rsidRPr="00DE48D7" w:rsidTr="00DE48D7">
        <w:trPr>
          <w:trHeight w:val="73"/>
          <w:jc w:val="center"/>
        </w:trPr>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D12</w:t>
            </w:r>
          </w:p>
        </w:tc>
        <w:tc>
          <w:tcPr>
            <w:tcW w:w="1200" w:type="dxa"/>
            <w:tcBorders>
              <w:top w:val="nil"/>
              <w:left w:val="nil"/>
              <w:bottom w:val="nil"/>
              <w:right w:val="nil"/>
            </w:tcBorders>
            <w:shd w:val="clear" w:color="auto" w:fill="auto"/>
            <w:vAlign w:val="center"/>
            <w:hideMark/>
          </w:tcPr>
          <w:p w:rsidR="00DE48D7" w:rsidRPr="00DE48D7" w:rsidRDefault="00DE48D7" w:rsidP="00DE48D7">
            <w:pPr>
              <w:spacing w:line="240" w:lineRule="auto"/>
              <w:jc w:val="left"/>
              <w:rPr>
                <w:lang w:eastAsia="ja-JP"/>
                <w14:ligatures w14:val="standard"/>
              </w:rPr>
            </w:pPr>
            <w:r w:rsidRPr="00DE48D7">
              <w:rPr>
                <w:lang w:eastAsia="ja-JP"/>
                <w14:ligatures w14:val="standard"/>
              </w:rPr>
              <w:t>TX</w:t>
            </w:r>
          </w:p>
        </w:tc>
      </w:tr>
    </w:tbl>
    <w:p w:rsidR="00FE5A5E" w:rsidRPr="00786897" w:rsidRDefault="00DE48D7">
      <w:pPr>
        <w:pStyle w:val="FigureCaption"/>
        <w:rPr>
          <w:rStyle w:val="Label"/>
          <w:rFonts w:cstheme="minorBidi"/>
          <w:lang w:val="en-US" w:eastAsia="en-US"/>
          <w14:ligatures w14:val="none"/>
        </w:rPr>
      </w:pPr>
      <w:r w:rsidRPr="00D43F41">
        <w:rPr>
          <w:rStyle w:val="Label"/>
          <w:b/>
        </w:rPr>
        <w:t>Table 4:</w:t>
      </w:r>
      <w:r>
        <w:rPr>
          <w:rStyle w:val="Label"/>
        </w:rPr>
        <w:t xml:space="preserve"> </w:t>
      </w:r>
      <w:r w:rsidR="009A604A" w:rsidRPr="00FE5A5E">
        <w:t>Pin mapping</w:t>
      </w:r>
      <w:r w:rsidR="009A604A">
        <w:t xml:space="preserve"> of </w:t>
      </w:r>
      <w:r>
        <w:t>Arduino</w:t>
      </w:r>
      <w:r w:rsidRPr="00FE5A5E">
        <w:t xml:space="preserve"> </w:t>
      </w:r>
      <w:r w:rsidR="00ED63D4">
        <w:t xml:space="preserve">UNO </w:t>
      </w:r>
      <w:r w:rsidRPr="00FE5A5E">
        <w:t xml:space="preserve">to </w:t>
      </w:r>
      <w:r>
        <w:t>Neo-6M</w:t>
      </w:r>
      <w:r w:rsidRPr="00FE5A5E">
        <w:t xml:space="preserve"> </w:t>
      </w:r>
    </w:p>
    <w:p w:rsidR="00D43F41" w:rsidRPr="00C442D6" w:rsidRDefault="00DE48D7" w:rsidP="00574472">
      <w:pPr>
        <w:pStyle w:val="Statements"/>
        <w:spacing w:line="276" w:lineRule="auto"/>
        <w:ind w:firstLine="0"/>
        <w:rPr>
          <w:lang w:val="en-GB" w:eastAsia="ja-JP"/>
          <w14:ligatures w14:val="standard"/>
        </w:rPr>
      </w:pPr>
      <w:r>
        <w:rPr>
          <w:lang w:val="en-GB" w:eastAsia="ja-JP"/>
          <w14:ligatures w14:val="standard"/>
        </w:rPr>
        <w:t>Connection</w:t>
      </w:r>
      <w:r w:rsidR="00962FDF">
        <w:rPr>
          <w:lang w:val="en-GB" w:eastAsia="ja-JP"/>
          <w14:ligatures w14:val="standard"/>
        </w:rPr>
        <w:t>s</w:t>
      </w:r>
      <w:r>
        <w:rPr>
          <w:lang w:val="en-GB" w:eastAsia="ja-JP"/>
          <w14:ligatures w14:val="standard"/>
        </w:rPr>
        <w:t xml:space="preserve"> between </w:t>
      </w:r>
      <w:r w:rsidR="00962FDF">
        <w:rPr>
          <w:lang w:val="en-GB" w:eastAsia="ja-JP"/>
          <w14:ligatures w14:val="standard"/>
        </w:rPr>
        <w:t xml:space="preserve">Arduino </w:t>
      </w:r>
      <w:r>
        <w:rPr>
          <w:lang w:val="en-GB" w:eastAsia="ja-JP"/>
          <w14:ligatures w14:val="standard"/>
        </w:rPr>
        <w:t xml:space="preserve">UNO and HC- SR04 are </w:t>
      </w:r>
      <w:r w:rsidR="00962FDF">
        <w:rPr>
          <w:lang w:val="en-GB" w:eastAsia="ja-JP"/>
          <w14:ligatures w14:val="standard"/>
        </w:rPr>
        <w:t xml:space="preserve">the </w:t>
      </w:r>
      <w:r>
        <w:rPr>
          <w:lang w:val="en-GB" w:eastAsia="ja-JP"/>
          <w14:ligatures w14:val="standard"/>
        </w:rPr>
        <w:t>same that stands in table 2.</w:t>
      </w:r>
      <w:r w:rsidR="00786897">
        <w:rPr>
          <w:lang w:val="en-GB" w:eastAsia="ja-JP"/>
          <w14:ligatures w14:val="standard"/>
        </w:rPr>
        <w:t xml:space="preserve"> </w:t>
      </w:r>
      <w:r w:rsidR="00C442D6" w:rsidRPr="00C442D6">
        <w:rPr>
          <w:lang w:val="en-GB" w:eastAsia="ja-JP"/>
          <w14:ligatures w14:val="standard"/>
        </w:rPr>
        <w:t xml:space="preserve">The controllers were programmed using a </w:t>
      </w:r>
      <w:proofErr w:type="spellStart"/>
      <w:r w:rsidR="00C442D6" w:rsidRPr="00C442D6">
        <w:rPr>
          <w:lang w:val="en-GB" w:eastAsia="ja-JP"/>
          <w14:ligatures w14:val="standard"/>
        </w:rPr>
        <w:t>LoRa</w:t>
      </w:r>
      <w:proofErr w:type="spellEnd"/>
      <w:r w:rsidR="00C442D6" w:rsidRPr="00C442D6">
        <w:rPr>
          <w:lang w:val="en-GB" w:eastAsia="ja-JP"/>
          <w14:ligatures w14:val="standard"/>
        </w:rPr>
        <w:t xml:space="preserve"> Library for </w:t>
      </w:r>
      <w:r w:rsidR="00962FDF" w:rsidRPr="00C442D6">
        <w:rPr>
          <w:lang w:val="en-GB" w:eastAsia="ja-JP"/>
          <w14:ligatures w14:val="standard"/>
        </w:rPr>
        <w:t xml:space="preserve">Arduino </w:t>
      </w:r>
      <w:r w:rsidR="00C442D6" w:rsidRPr="00C442D6">
        <w:rPr>
          <w:lang w:val="en-GB" w:eastAsia="ja-JP"/>
          <w14:ligatures w14:val="standard"/>
        </w:rPr>
        <w:t xml:space="preserve">written by </w:t>
      </w:r>
      <w:proofErr w:type="spellStart"/>
      <w:r w:rsidR="00962FDF" w:rsidRPr="00C442D6">
        <w:rPr>
          <w:lang w:val="en-GB" w:eastAsia="ja-JP"/>
          <w14:ligatures w14:val="standard"/>
        </w:rPr>
        <w:t>Kooijman</w:t>
      </w:r>
      <w:proofErr w:type="spellEnd"/>
      <w:r w:rsidR="00962FDF">
        <w:rPr>
          <w:lang w:val="en-GB" w:eastAsia="ja-JP"/>
          <w14:ligatures w14:val="standard"/>
        </w:rPr>
        <w:t xml:space="preserve"> </w:t>
      </w:r>
      <w:r w:rsidR="00304302">
        <w:rPr>
          <w:lang w:val="en-GB" w:eastAsia="ja-JP"/>
          <w14:ligatures w14:val="standard"/>
        </w:rPr>
        <w:t>(2020)</w:t>
      </w:r>
      <w:r w:rsidR="00962FDF">
        <w:rPr>
          <w:lang w:val="en-GB" w:eastAsia="ja-JP"/>
          <w14:ligatures w14:val="standard"/>
        </w:rPr>
        <w:t>.</w:t>
      </w:r>
      <w:r w:rsidR="00C442D6">
        <w:rPr>
          <w:lang w:val="en-GB" w:eastAsia="ja-JP"/>
          <w14:ligatures w14:val="standard"/>
        </w:rPr>
        <w:t xml:space="preserve"> </w:t>
      </w:r>
      <w:r w:rsidR="00962FDF">
        <w:rPr>
          <w:lang w:val="en-GB" w:eastAsia="ja-JP"/>
          <w14:ligatures w14:val="standard"/>
        </w:rPr>
        <w:t xml:space="preserve">The </w:t>
      </w:r>
      <w:r w:rsidR="00C442D6">
        <w:rPr>
          <w:lang w:val="en-GB" w:eastAsia="ja-JP"/>
          <w14:ligatures w14:val="standard"/>
        </w:rPr>
        <w:t xml:space="preserve">library implements </w:t>
      </w:r>
      <w:r w:rsidR="00786897">
        <w:rPr>
          <w:lang w:val="en-GB" w:eastAsia="ja-JP"/>
          <w14:ligatures w14:val="standard"/>
        </w:rPr>
        <w:t xml:space="preserve">a </w:t>
      </w:r>
      <w:r w:rsidR="00DB3391">
        <w:rPr>
          <w:lang w:val="en-GB" w:eastAsia="ja-JP"/>
          <w14:ligatures w14:val="standard"/>
        </w:rPr>
        <w:t>listener method</w:t>
      </w:r>
      <w:r w:rsidR="00962FDF">
        <w:rPr>
          <w:lang w:val="en-GB" w:eastAsia="ja-JP"/>
          <w14:ligatures w14:val="standard"/>
        </w:rPr>
        <w:t>,</w:t>
      </w:r>
      <w:r w:rsidR="00DB3391">
        <w:rPr>
          <w:lang w:val="en-GB" w:eastAsia="ja-JP"/>
          <w14:ligatures w14:val="standard"/>
        </w:rPr>
        <w:t xml:space="preserve"> which is responsible </w:t>
      </w:r>
      <w:r w:rsidR="00962FDF">
        <w:rPr>
          <w:lang w:val="en-GB" w:eastAsia="ja-JP"/>
          <w14:ligatures w14:val="standard"/>
        </w:rPr>
        <w:t xml:space="preserve">of </w:t>
      </w:r>
      <w:r w:rsidR="00DB3391">
        <w:rPr>
          <w:lang w:val="en-GB" w:eastAsia="ja-JP"/>
          <w14:ligatures w14:val="standard"/>
        </w:rPr>
        <w:t>establish</w:t>
      </w:r>
      <w:r w:rsidR="00962FDF">
        <w:rPr>
          <w:lang w:val="en-GB" w:eastAsia="ja-JP"/>
          <w14:ligatures w14:val="standard"/>
        </w:rPr>
        <w:t>ing</w:t>
      </w:r>
      <w:r w:rsidR="00DB3391">
        <w:rPr>
          <w:lang w:val="en-GB" w:eastAsia="ja-JP"/>
          <w14:ligatures w14:val="standard"/>
        </w:rPr>
        <w:t xml:space="preserve"> a communication session with the IoT server </w:t>
      </w:r>
      <w:r w:rsidR="00DB3391" w:rsidRPr="004E57AF">
        <w:rPr>
          <w:lang w:val="en-GB" w:eastAsia="ja-JP"/>
          <w14:ligatures w14:val="standard"/>
        </w:rPr>
        <w:t xml:space="preserve">after </w:t>
      </w:r>
      <w:ins w:id="218" w:author="Miguel" w:date="2021-05-27T12:33:00Z">
        <w:r w:rsidR="00A6054C">
          <w:rPr>
            <w:lang w:val="en-GB" w:eastAsia="ja-JP"/>
            <w14:ligatures w14:val="standard"/>
          </w:rPr>
          <w:t xml:space="preserve">the </w:t>
        </w:r>
      </w:ins>
      <w:r w:rsidR="00DB3391" w:rsidRPr="004E57AF">
        <w:rPr>
          <w:lang w:val="en-GB" w:eastAsia="ja-JP"/>
          <w14:ligatures w14:val="standard"/>
        </w:rPr>
        <w:t xml:space="preserve">joining request </w:t>
      </w:r>
      <w:del w:id="219" w:author="Miguel" w:date="2021-05-27T12:32:00Z">
        <w:r w:rsidR="00C24F60" w:rsidRPr="004E57AF" w:rsidDel="004E57AF">
          <w:rPr>
            <w:lang w:val="en-GB" w:eastAsia="ja-JP"/>
            <w14:ligatures w14:val="standard"/>
          </w:rPr>
          <w:delText xml:space="preserve">are </w:delText>
        </w:r>
      </w:del>
      <w:ins w:id="220" w:author="Miguel" w:date="2021-05-27T12:32:00Z">
        <w:r w:rsidR="004E57AF" w:rsidRPr="004E57AF">
          <w:rPr>
            <w:lang w:val="en-GB" w:eastAsia="ja-JP"/>
            <w14:ligatures w14:val="standard"/>
            <w:rPrChange w:id="221" w:author="Miguel" w:date="2021-05-27T12:33:00Z">
              <w:rPr>
                <w:highlight w:val="yellow"/>
                <w:lang w:val="en-GB" w:eastAsia="ja-JP"/>
                <w14:ligatures w14:val="standard"/>
              </w:rPr>
            </w:rPrChange>
          </w:rPr>
          <w:t>is</w:t>
        </w:r>
        <w:r w:rsidR="004E57AF" w:rsidRPr="004E57AF">
          <w:rPr>
            <w:lang w:val="en-GB" w:eastAsia="ja-JP"/>
            <w14:ligatures w14:val="standard"/>
          </w:rPr>
          <w:t xml:space="preserve"> </w:t>
        </w:r>
      </w:ins>
      <w:r w:rsidR="00DB3391" w:rsidRPr="004E57AF">
        <w:rPr>
          <w:lang w:val="en-GB" w:eastAsia="ja-JP"/>
          <w14:ligatures w14:val="standard"/>
        </w:rPr>
        <w:t>accepted</w:t>
      </w:r>
      <w:r w:rsidR="00C24F60">
        <w:rPr>
          <w:lang w:val="en-GB" w:eastAsia="ja-JP"/>
          <w14:ligatures w14:val="standard"/>
        </w:rPr>
        <w:t>.</w:t>
      </w:r>
      <w:r w:rsidR="00DB3391">
        <w:rPr>
          <w:lang w:val="en-GB" w:eastAsia="ja-JP"/>
          <w14:ligatures w14:val="standard"/>
        </w:rPr>
        <w:t xml:space="preserve"> </w:t>
      </w:r>
      <w:ins w:id="222" w:author="lfninov lfninov" w:date="2021-05-26T11:45:00Z">
        <w:r w:rsidR="005D61AF" w:rsidRPr="00A6054C">
          <w:rPr>
            <w:lang w:val="en-GB" w:eastAsia="ja-JP"/>
            <w14:ligatures w14:val="standard"/>
          </w:rPr>
          <w:t>Then, t</w:t>
        </w:r>
      </w:ins>
      <w:del w:id="223" w:author="lfninov lfninov" w:date="2021-05-26T11:45:00Z">
        <w:r w:rsidR="00C24F60" w:rsidRPr="00A6054C" w:rsidDel="005D61AF">
          <w:rPr>
            <w:lang w:val="en-GB" w:eastAsia="ja-JP"/>
            <w14:ligatures w14:val="standard"/>
          </w:rPr>
          <w:delText>T</w:delText>
        </w:r>
      </w:del>
      <w:r w:rsidR="00C24F60" w:rsidRPr="00A6054C">
        <w:rPr>
          <w:lang w:val="en-GB" w:eastAsia="ja-JP"/>
          <w14:ligatures w14:val="standard"/>
        </w:rPr>
        <w:t>he</w:t>
      </w:r>
      <w:r w:rsidR="00C24F60">
        <w:rPr>
          <w:lang w:val="en-GB" w:eastAsia="ja-JP"/>
          <w14:ligatures w14:val="standard"/>
        </w:rPr>
        <w:t xml:space="preserve"> </w:t>
      </w:r>
      <w:r w:rsidR="00DB3391">
        <w:rPr>
          <w:lang w:val="en-GB" w:eastAsia="ja-JP"/>
          <w14:ligatures w14:val="standard"/>
        </w:rPr>
        <w:t>distance measured by the sensor can be encoded and transmitted.</w:t>
      </w:r>
    </w:p>
    <w:p w:rsidR="00786897" w:rsidRPr="00DB3391" w:rsidRDefault="00CB74AC" w:rsidP="00F17B55">
      <w:pPr>
        <w:pStyle w:val="AdditionalInfoHead"/>
      </w:pPr>
      <w:r>
        <w:t>4</w:t>
      </w:r>
      <w:r w:rsidR="00E04142">
        <w:t>.2.</w:t>
      </w:r>
      <w:r w:rsidR="009C5C45" w:rsidRPr="00DB3391">
        <w:t xml:space="preserve"> Data collection and transmission</w:t>
      </w:r>
    </w:p>
    <w:p w:rsidR="009C5C45" w:rsidRDefault="00786897" w:rsidP="00574472">
      <w:pPr>
        <w:pStyle w:val="Statements"/>
        <w:spacing w:line="276" w:lineRule="auto"/>
        <w:ind w:firstLine="0"/>
        <w:rPr>
          <w:lang w:val="en-GB" w:eastAsia="ja-JP"/>
          <w14:ligatures w14:val="standard"/>
        </w:rPr>
      </w:pPr>
      <w:r>
        <w:rPr>
          <w:lang w:val="en-GB" w:eastAsia="ja-JP"/>
          <w14:ligatures w14:val="standard"/>
        </w:rPr>
        <w:t>Now that</w:t>
      </w:r>
      <w:r w:rsidR="00DB3391" w:rsidRPr="00DE48D7">
        <w:rPr>
          <w:lang w:val="en-GB" w:eastAsia="ja-JP"/>
          <w14:ligatures w14:val="standard"/>
        </w:rPr>
        <w:t xml:space="preserve"> data </w:t>
      </w:r>
      <w:r w:rsidR="00C24F60">
        <w:rPr>
          <w:lang w:val="en-GB" w:eastAsia="ja-JP"/>
          <w14:ligatures w14:val="standard"/>
        </w:rPr>
        <w:t>was</w:t>
      </w:r>
      <w:r w:rsidR="00DB3391" w:rsidRPr="00DE48D7">
        <w:rPr>
          <w:lang w:val="en-GB" w:eastAsia="ja-JP"/>
          <w14:ligatures w14:val="standard"/>
        </w:rPr>
        <w:t xml:space="preserve"> capture</w:t>
      </w:r>
      <w:r w:rsidR="00C24F60">
        <w:rPr>
          <w:lang w:val="en-GB" w:eastAsia="ja-JP"/>
          <w14:ligatures w14:val="standard"/>
        </w:rPr>
        <w:t>d</w:t>
      </w:r>
      <w:r w:rsidR="00DB3391" w:rsidRPr="00DE48D7">
        <w:rPr>
          <w:lang w:val="en-GB" w:eastAsia="ja-JP"/>
          <w14:ligatures w14:val="standard"/>
        </w:rPr>
        <w:t xml:space="preserve"> and transmitted</w:t>
      </w:r>
      <w:r>
        <w:rPr>
          <w:lang w:val="en-GB" w:eastAsia="ja-JP"/>
          <w14:ligatures w14:val="standard"/>
        </w:rPr>
        <w:t xml:space="preserve"> </w:t>
      </w:r>
      <w:r w:rsidRPr="00DE48D7">
        <w:rPr>
          <w:lang w:val="en-GB" w:eastAsia="ja-JP"/>
          <w14:ligatures w14:val="standard"/>
        </w:rPr>
        <w:t>by measure units</w:t>
      </w:r>
      <w:r w:rsidR="00DB3391" w:rsidRPr="00DE48D7">
        <w:rPr>
          <w:lang w:val="en-GB" w:eastAsia="ja-JP"/>
          <w14:ligatures w14:val="standard"/>
        </w:rPr>
        <w:t xml:space="preserve">, </w:t>
      </w:r>
      <w:r>
        <w:rPr>
          <w:lang w:val="en-GB" w:eastAsia="ja-JP"/>
          <w14:ligatures w14:val="standard"/>
        </w:rPr>
        <w:t>we expect</w:t>
      </w:r>
      <w:r w:rsidR="00DB3391" w:rsidRPr="00DE48D7">
        <w:rPr>
          <w:lang w:val="en-GB" w:eastAsia="ja-JP"/>
          <w14:ligatures w14:val="standard"/>
        </w:rPr>
        <w:t xml:space="preserve"> to obtain th</w:t>
      </w:r>
      <w:r w:rsidR="00C24F60">
        <w:rPr>
          <w:lang w:val="en-GB" w:eastAsia="ja-JP"/>
          <w14:ligatures w14:val="standard"/>
        </w:rPr>
        <w:t>e</w:t>
      </w:r>
      <w:r w:rsidR="00DB3391" w:rsidRPr="00DE48D7">
        <w:rPr>
          <w:lang w:val="en-GB" w:eastAsia="ja-JP"/>
          <w14:ligatures w14:val="standard"/>
        </w:rPr>
        <w:t>s</w:t>
      </w:r>
      <w:r w:rsidR="00C24F60">
        <w:rPr>
          <w:lang w:val="en-GB" w:eastAsia="ja-JP"/>
          <w14:ligatures w14:val="standard"/>
        </w:rPr>
        <w:t>e</w:t>
      </w:r>
      <w:r w:rsidR="00DB3391" w:rsidRPr="00DE48D7">
        <w:rPr>
          <w:lang w:val="en-GB" w:eastAsia="ja-JP"/>
          <w14:ligatures w14:val="standard"/>
        </w:rPr>
        <w:t xml:space="preserve"> data remote</w:t>
      </w:r>
      <w:r w:rsidR="00147DE0">
        <w:rPr>
          <w:lang w:val="en-GB" w:eastAsia="ja-JP"/>
          <w14:ligatures w14:val="standard"/>
        </w:rPr>
        <w:t>ly</w:t>
      </w:r>
      <w:r w:rsidR="00C24F60">
        <w:rPr>
          <w:lang w:val="en-GB" w:eastAsia="ja-JP"/>
          <w14:ligatures w14:val="standard"/>
        </w:rPr>
        <w:t>,</w:t>
      </w:r>
      <w:r w:rsidR="00DB3391" w:rsidRPr="00DE48D7">
        <w:rPr>
          <w:lang w:val="en-GB" w:eastAsia="ja-JP"/>
          <w14:ligatures w14:val="standard"/>
        </w:rPr>
        <w:t xml:space="preserve"> </w:t>
      </w:r>
      <w:r>
        <w:rPr>
          <w:lang w:val="en-GB" w:eastAsia="ja-JP"/>
          <w14:ligatures w14:val="standard"/>
        </w:rPr>
        <w:t xml:space="preserve">so </w:t>
      </w:r>
      <w:r w:rsidR="00DB3391" w:rsidRPr="00DE48D7">
        <w:rPr>
          <w:lang w:val="en-GB" w:eastAsia="ja-JP"/>
          <w14:ligatures w14:val="standard"/>
        </w:rPr>
        <w:t>it is necessary to configure the gateway, the server and the broker.</w:t>
      </w:r>
    </w:p>
    <w:p w:rsidR="00AD0E5D" w:rsidRDefault="00CF47B8" w:rsidP="00B368DE">
      <w:pPr>
        <w:pStyle w:val="Statements"/>
        <w:spacing w:line="276" w:lineRule="auto"/>
        <w:ind w:firstLine="0"/>
        <w:rPr>
          <w:lang w:val="en-GB" w:eastAsia="ja-JP"/>
          <w14:ligatures w14:val="standard"/>
        </w:rPr>
      </w:pPr>
      <w:r>
        <w:rPr>
          <w:lang w:val="en-GB" w:eastAsia="ja-JP"/>
          <w14:ligatures w14:val="standard"/>
        </w:rPr>
        <w:lastRenderedPageBreak/>
        <w:t>For the gateway component</w:t>
      </w:r>
      <w:r w:rsidR="00C24F60">
        <w:rPr>
          <w:lang w:val="en-GB" w:eastAsia="ja-JP"/>
          <w14:ligatures w14:val="standard"/>
        </w:rPr>
        <w:t>,</w:t>
      </w:r>
      <w:r>
        <w:rPr>
          <w:lang w:val="en-GB" w:eastAsia="ja-JP"/>
          <w14:ligatures w14:val="standard"/>
        </w:rPr>
        <w:t xml:space="preserve"> w</w:t>
      </w:r>
      <w:r w:rsidR="00DE48D7">
        <w:rPr>
          <w:lang w:val="en-GB" w:eastAsia="ja-JP"/>
          <w14:ligatures w14:val="standard"/>
        </w:rPr>
        <w:t xml:space="preserve">e found </w:t>
      </w:r>
      <w:r w:rsidR="00065ACD">
        <w:rPr>
          <w:lang w:val="en-GB" w:eastAsia="ja-JP"/>
          <w14:ligatures w14:val="standard"/>
        </w:rPr>
        <w:t xml:space="preserve">a </w:t>
      </w:r>
      <w:r w:rsidR="00DE48D7">
        <w:rPr>
          <w:lang w:val="en-GB" w:eastAsia="ja-JP"/>
          <w14:ligatures w14:val="standard"/>
        </w:rPr>
        <w:t xml:space="preserve">commercial </w:t>
      </w:r>
      <w:r w:rsidR="00065ACD">
        <w:rPr>
          <w:lang w:val="en-GB" w:eastAsia="ja-JP"/>
          <w14:ligatures w14:val="standard"/>
        </w:rPr>
        <w:t xml:space="preserve">solution </w:t>
      </w:r>
      <w:r w:rsidR="00786897">
        <w:rPr>
          <w:lang w:val="en-GB" w:eastAsia="ja-JP"/>
          <w14:ligatures w14:val="standard"/>
        </w:rPr>
        <w:t xml:space="preserve">that can </w:t>
      </w:r>
      <w:r>
        <w:rPr>
          <w:lang w:val="en-GB" w:eastAsia="ja-JP"/>
          <w14:ligatures w14:val="standard"/>
        </w:rPr>
        <w:t>gather</w:t>
      </w:r>
      <w:r w:rsidR="00786897">
        <w:rPr>
          <w:lang w:val="en-GB" w:eastAsia="ja-JP"/>
          <w14:ligatures w14:val="standard"/>
        </w:rPr>
        <w:t xml:space="preserve"> data transmitted </w:t>
      </w:r>
      <w:r>
        <w:rPr>
          <w:lang w:val="en-GB" w:eastAsia="ja-JP"/>
          <w14:ligatures w14:val="standard"/>
        </w:rPr>
        <w:t xml:space="preserve">with </w:t>
      </w:r>
      <w:r w:rsidR="00065ACD">
        <w:rPr>
          <w:lang w:val="en-GB" w:eastAsia="ja-JP"/>
          <w14:ligatures w14:val="standard"/>
        </w:rPr>
        <w:t xml:space="preserve">Lora </w:t>
      </w:r>
      <w:r>
        <w:rPr>
          <w:lang w:val="en-GB" w:eastAsia="ja-JP"/>
          <w14:ligatures w14:val="standard"/>
        </w:rPr>
        <w:t xml:space="preserve">modulation in a </w:t>
      </w:r>
      <w:del w:id="224" w:author="lfninov lfninov" w:date="2021-05-26T11:56:00Z">
        <w:r w:rsidRPr="00A6054C" w:rsidDel="00BD1EEF">
          <w:rPr>
            <w:lang w:val="en-GB" w:eastAsia="ja-JP"/>
            <w14:ligatures w14:val="standard"/>
          </w:rPr>
          <w:delText>de</w:delText>
        </w:r>
      </w:del>
      <w:del w:id="225" w:author="lfninov lfninov" w:date="2021-05-26T11:46:00Z">
        <w:r w:rsidRPr="00A6054C" w:rsidDel="00BD1EEF">
          <w:rPr>
            <w:lang w:val="en-GB" w:eastAsia="ja-JP"/>
            <w14:ligatures w14:val="standard"/>
          </w:rPr>
          <w:delText>fin</w:delText>
        </w:r>
      </w:del>
      <w:del w:id="226" w:author="lfninov lfninov" w:date="2021-05-26T11:56:00Z">
        <w:r w:rsidRPr="00A6054C" w:rsidDel="00BD1EEF">
          <w:rPr>
            <w:lang w:val="en-GB" w:eastAsia="ja-JP"/>
            <w14:ligatures w14:val="standard"/>
          </w:rPr>
          <w:delText>ed</w:delText>
        </w:r>
      </w:del>
      <w:ins w:id="227" w:author="lfninov lfninov" w:date="2021-05-26T11:56:00Z">
        <w:r w:rsidR="00BD1EEF" w:rsidRPr="00A6054C">
          <w:rPr>
            <w:lang w:val="en-GB" w:eastAsia="ja-JP"/>
            <w14:ligatures w14:val="standard"/>
            <w:rPrChange w:id="228" w:author="Miguel" w:date="2021-05-27T12:37:00Z">
              <w:rPr>
                <w:highlight w:val="green"/>
                <w:lang w:val="en-GB" w:eastAsia="ja-JP"/>
                <w14:ligatures w14:val="standard"/>
              </w:rPr>
            </w:rPrChange>
          </w:rPr>
          <w:t>particular</w:t>
        </w:r>
      </w:ins>
      <w:r>
        <w:rPr>
          <w:lang w:val="en-GB" w:eastAsia="ja-JP"/>
          <w14:ligatures w14:val="standard"/>
        </w:rPr>
        <w:t xml:space="preserve"> frequency</w:t>
      </w:r>
      <w:r w:rsidR="00065ACD">
        <w:rPr>
          <w:lang w:val="en-GB" w:eastAsia="ja-JP"/>
          <w14:ligatures w14:val="standard"/>
        </w:rPr>
        <w:t>.</w:t>
      </w:r>
      <w:r w:rsidR="00DE48D7">
        <w:rPr>
          <w:lang w:val="en-GB" w:eastAsia="ja-JP"/>
          <w14:ligatures w14:val="standard"/>
        </w:rPr>
        <w:t xml:space="preserve"> </w:t>
      </w:r>
      <w:r w:rsidR="00065ACD">
        <w:rPr>
          <w:lang w:val="en-GB" w:eastAsia="ja-JP"/>
          <w14:ligatures w14:val="standard"/>
        </w:rPr>
        <w:t xml:space="preserve">The </w:t>
      </w:r>
      <w:r w:rsidR="00DE48D7">
        <w:rPr>
          <w:lang w:val="en-GB" w:eastAsia="ja-JP"/>
          <w14:ligatures w14:val="standard"/>
        </w:rPr>
        <w:t xml:space="preserve">selected reference was LG02 from </w:t>
      </w:r>
      <w:proofErr w:type="spellStart"/>
      <w:r w:rsidR="00DE48D7">
        <w:rPr>
          <w:lang w:val="en-GB" w:eastAsia="ja-JP"/>
          <w14:ligatures w14:val="standard"/>
        </w:rPr>
        <w:t>Dragino</w:t>
      </w:r>
      <w:proofErr w:type="spellEnd"/>
      <w:r w:rsidR="00541628">
        <w:rPr>
          <w:lang w:val="en-GB" w:eastAsia="ja-JP"/>
          <w14:ligatures w14:val="standard"/>
        </w:rPr>
        <w:t>.</w:t>
      </w:r>
      <w:r w:rsidR="00DE48D7">
        <w:rPr>
          <w:lang w:val="en-GB" w:eastAsia="ja-JP"/>
          <w14:ligatures w14:val="standard"/>
        </w:rPr>
        <w:t xml:space="preserve"> </w:t>
      </w:r>
      <w:r w:rsidR="00065ACD">
        <w:rPr>
          <w:lang w:val="en-GB" w:eastAsia="ja-JP"/>
          <w14:ligatures w14:val="standard"/>
        </w:rPr>
        <w:t xml:space="preserve">This </w:t>
      </w:r>
      <w:r w:rsidR="00DE48D7">
        <w:rPr>
          <w:lang w:val="en-GB" w:eastAsia="ja-JP"/>
          <w14:ligatures w14:val="standard"/>
        </w:rPr>
        <w:t xml:space="preserve">gateway offers a </w:t>
      </w:r>
      <w:ins w:id="229" w:author="Miguel" w:date="2021-05-27T12:35:00Z">
        <w:r w:rsidR="00A6054C">
          <w:rPr>
            <w:lang w:val="en-GB" w:eastAsia="ja-JP"/>
            <w14:ligatures w14:val="standard"/>
          </w:rPr>
          <w:t xml:space="preserve">graphical </w:t>
        </w:r>
      </w:ins>
      <w:ins w:id="230" w:author="Miguel" w:date="2021-05-27T12:34:00Z">
        <w:r w:rsidR="00A6054C">
          <w:rPr>
            <w:lang w:val="en-GB" w:eastAsia="ja-JP"/>
            <w14:ligatures w14:val="standard"/>
          </w:rPr>
          <w:t>u</w:t>
        </w:r>
      </w:ins>
      <w:del w:id="231" w:author="Miguel" w:date="2021-05-27T12:34:00Z">
        <w:r w:rsidR="00DE48D7" w:rsidDel="00A6054C">
          <w:rPr>
            <w:lang w:val="en-GB" w:eastAsia="ja-JP"/>
            <w14:ligatures w14:val="standard"/>
          </w:rPr>
          <w:delText>U</w:delText>
        </w:r>
      </w:del>
      <w:r w:rsidR="00DE48D7">
        <w:rPr>
          <w:lang w:val="en-GB" w:eastAsia="ja-JP"/>
          <w14:ligatures w14:val="standard"/>
        </w:rPr>
        <w:t xml:space="preserve">ser </w:t>
      </w:r>
      <w:ins w:id="232" w:author="Miguel" w:date="2021-05-27T12:34:00Z">
        <w:r w:rsidR="00A6054C" w:rsidRPr="00A6054C">
          <w:rPr>
            <w:lang w:val="en-GB" w:eastAsia="ja-JP"/>
            <w14:ligatures w14:val="standard"/>
          </w:rPr>
          <w:t>i</w:t>
        </w:r>
      </w:ins>
      <w:del w:id="233" w:author="Miguel" w:date="2021-05-27T12:34:00Z">
        <w:r w:rsidR="00DE48D7" w:rsidRPr="00A6054C" w:rsidDel="00A6054C">
          <w:rPr>
            <w:lang w:val="en-GB" w:eastAsia="ja-JP"/>
            <w14:ligatures w14:val="standard"/>
          </w:rPr>
          <w:delText>I</w:delText>
        </w:r>
      </w:del>
      <w:r w:rsidR="00DE48D7" w:rsidRPr="00A6054C">
        <w:rPr>
          <w:lang w:val="en-GB" w:eastAsia="ja-JP"/>
          <w14:ligatures w14:val="standard"/>
        </w:rPr>
        <w:t xml:space="preserve">nterface </w:t>
      </w:r>
      <w:ins w:id="234" w:author="lfninov lfninov" w:date="2021-05-26T11:56:00Z">
        <w:r w:rsidR="0029418E" w:rsidRPr="00A6054C">
          <w:rPr>
            <w:lang w:val="en-GB" w:eastAsia="ja-JP"/>
            <w14:ligatures w14:val="standard"/>
          </w:rPr>
          <w:t>(</w:t>
        </w:r>
      </w:ins>
      <w:ins w:id="235" w:author="Miguel" w:date="2021-05-27T12:35:00Z">
        <w:r w:rsidR="00A6054C" w:rsidRPr="00A6054C">
          <w:rPr>
            <w:lang w:val="en-GB" w:eastAsia="ja-JP"/>
            <w14:ligatures w14:val="standard"/>
            <w:rPrChange w:id="236" w:author="Miguel" w:date="2021-05-27T12:36:00Z">
              <w:rPr>
                <w:highlight w:val="yellow"/>
                <w:lang w:val="en-GB" w:eastAsia="ja-JP"/>
                <w14:ligatures w14:val="standard"/>
              </w:rPr>
            </w:rPrChange>
          </w:rPr>
          <w:t>G</w:t>
        </w:r>
      </w:ins>
      <w:r w:rsidR="00DE48D7" w:rsidRPr="00A6054C">
        <w:rPr>
          <w:lang w:val="en-GB" w:eastAsia="ja-JP"/>
          <w14:ligatures w14:val="standard"/>
        </w:rPr>
        <w:t>UI</w:t>
      </w:r>
      <w:ins w:id="237" w:author="lfninov lfninov" w:date="2021-05-26T11:56:00Z">
        <w:r w:rsidR="0029418E" w:rsidRPr="00A6054C">
          <w:rPr>
            <w:lang w:val="en-GB" w:eastAsia="ja-JP"/>
            <w14:ligatures w14:val="standard"/>
          </w:rPr>
          <w:t>)</w:t>
        </w:r>
      </w:ins>
      <w:r w:rsidR="00DE48D7">
        <w:rPr>
          <w:lang w:val="en-GB" w:eastAsia="ja-JP"/>
          <w14:ligatures w14:val="standard"/>
        </w:rPr>
        <w:t xml:space="preserve"> to set up all </w:t>
      </w:r>
      <w:r w:rsidR="00674534">
        <w:rPr>
          <w:lang w:val="en-GB" w:eastAsia="ja-JP"/>
          <w14:ligatures w14:val="standard"/>
        </w:rPr>
        <w:t>transmission</w:t>
      </w:r>
      <w:r w:rsidR="00DE48D7">
        <w:rPr>
          <w:lang w:val="en-GB" w:eastAsia="ja-JP"/>
          <w14:ligatures w14:val="standard"/>
        </w:rPr>
        <w:t xml:space="preserve"> parameters</w:t>
      </w:r>
      <w:r w:rsidR="00065ACD">
        <w:rPr>
          <w:lang w:val="en-GB" w:eastAsia="ja-JP"/>
          <w14:ligatures w14:val="standard"/>
        </w:rPr>
        <w:t>, such as</w:t>
      </w:r>
      <w:r w:rsidR="00DE48D7">
        <w:rPr>
          <w:lang w:val="en-GB" w:eastAsia="ja-JP"/>
          <w14:ligatures w14:val="standard"/>
        </w:rPr>
        <w:t xml:space="preserve"> </w:t>
      </w:r>
      <w:r w:rsidR="00065ACD">
        <w:rPr>
          <w:lang w:val="en-GB" w:eastAsia="ja-JP"/>
          <w14:ligatures w14:val="standard"/>
        </w:rPr>
        <w:t xml:space="preserve">spreading factor – </w:t>
      </w:r>
      <w:r w:rsidR="00DE48D7">
        <w:rPr>
          <w:lang w:val="en-GB" w:eastAsia="ja-JP"/>
          <w14:ligatures w14:val="standard"/>
        </w:rPr>
        <w:t xml:space="preserve">SF, band width </w:t>
      </w:r>
      <w:r w:rsidR="00065ACD">
        <w:rPr>
          <w:lang w:val="en-GB" w:eastAsia="ja-JP"/>
          <w14:ligatures w14:val="standard"/>
        </w:rPr>
        <w:t xml:space="preserve">– </w:t>
      </w:r>
      <w:r w:rsidR="00DE48D7">
        <w:rPr>
          <w:lang w:val="en-GB" w:eastAsia="ja-JP"/>
          <w14:ligatures w14:val="standard"/>
        </w:rPr>
        <w:t xml:space="preserve">BW, </w:t>
      </w:r>
      <w:r w:rsidR="00065ACD">
        <w:rPr>
          <w:lang w:val="en-GB" w:eastAsia="ja-JP"/>
          <w14:ligatures w14:val="standard"/>
        </w:rPr>
        <w:t>frequency</w:t>
      </w:r>
      <w:r w:rsidR="00674534">
        <w:rPr>
          <w:lang w:val="en-GB" w:eastAsia="ja-JP"/>
          <w14:ligatures w14:val="standard"/>
        </w:rPr>
        <w:t>, coding rate and IoT service</w:t>
      </w:r>
      <w:r w:rsidR="00CE2AE2">
        <w:rPr>
          <w:lang w:val="en-GB" w:eastAsia="ja-JP"/>
          <w14:ligatures w14:val="standard"/>
        </w:rPr>
        <w:t xml:space="preserve"> provider</w:t>
      </w:r>
      <w:r w:rsidR="00F03322">
        <w:rPr>
          <w:lang w:val="en-GB" w:eastAsia="ja-JP"/>
          <w14:ligatures w14:val="standard"/>
        </w:rPr>
        <w:t>.</w:t>
      </w:r>
      <w:r w:rsidR="00CE2AE2">
        <w:rPr>
          <w:lang w:val="en-GB" w:eastAsia="ja-JP"/>
          <w14:ligatures w14:val="standard"/>
        </w:rPr>
        <w:t xml:space="preserve"> </w:t>
      </w:r>
      <w:r w:rsidR="00F03322">
        <w:rPr>
          <w:lang w:val="en-GB" w:eastAsia="ja-JP"/>
          <w14:ligatures w14:val="standard"/>
        </w:rPr>
        <w:t xml:space="preserve">The </w:t>
      </w:r>
      <w:r w:rsidR="00CE2AE2">
        <w:rPr>
          <w:lang w:val="en-GB" w:eastAsia="ja-JP"/>
          <w14:ligatures w14:val="standard"/>
        </w:rPr>
        <w:t>parameters selected for our reception</w:t>
      </w:r>
      <w:r w:rsidR="00F03322">
        <w:rPr>
          <w:lang w:val="en-GB" w:eastAsia="ja-JP"/>
          <w14:ligatures w14:val="standard"/>
        </w:rPr>
        <w:t xml:space="preserve"> and transmission</w:t>
      </w:r>
      <w:r w:rsidR="00CE2AE2">
        <w:rPr>
          <w:lang w:val="en-GB" w:eastAsia="ja-JP"/>
          <w14:ligatures w14:val="standard"/>
        </w:rPr>
        <w:t xml:space="preserve"> channel</w:t>
      </w:r>
      <w:r w:rsidR="00F03322">
        <w:rPr>
          <w:lang w:val="en-GB" w:eastAsia="ja-JP"/>
          <w14:ligatures w14:val="standard"/>
        </w:rPr>
        <w:t>s</w:t>
      </w:r>
      <w:r w:rsidR="00CE2AE2">
        <w:rPr>
          <w:lang w:val="en-GB" w:eastAsia="ja-JP"/>
          <w14:ligatures w14:val="standard"/>
        </w:rPr>
        <w:t xml:space="preserve"> are </w:t>
      </w:r>
      <w:r w:rsidR="00B368DE">
        <w:rPr>
          <w:lang w:val="en-GB" w:eastAsia="ja-JP"/>
          <w14:ligatures w14:val="standard"/>
        </w:rPr>
        <w:t>show</w:t>
      </w:r>
      <w:r w:rsidR="00F03322">
        <w:rPr>
          <w:lang w:val="en-GB" w:eastAsia="ja-JP"/>
          <w14:ligatures w14:val="standard"/>
        </w:rPr>
        <w:t>n</w:t>
      </w:r>
      <w:r w:rsidR="00B368DE">
        <w:rPr>
          <w:lang w:val="en-GB" w:eastAsia="ja-JP"/>
          <w14:ligatures w14:val="standard"/>
        </w:rPr>
        <w:t xml:space="preserve"> in </w:t>
      </w:r>
      <w:r w:rsidR="00F03322">
        <w:rPr>
          <w:lang w:val="en-GB" w:eastAsia="ja-JP"/>
          <w14:ligatures w14:val="standard"/>
        </w:rPr>
        <w:t xml:space="preserve">Tables </w:t>
      </w:r>
      <w:r w:rsidR="00B368DE">
        <w:rPr>
          <w:lang w:val="en-GB" w:eastAsia="ja-JP"/>
          <w14:ligatures w14:val="standard"/>
        </w:rPr>
        <w:t xml:space="preserve">5 </w:t>
      </w:r>
      <w:ins w:id="238" w:author="lfninov lfninov" w:date="2021-05-26T11:58:00Z">
        <w:r w:rsidR="0029418E">
          <w:rPr>
            <w:lang w:val="en-GB" w:eastAsia="ja-JP"/>
            <w14:ligatures w14:val="standard"/>
          </w:rPr>
          <w:t>and</w:t>
        </w:r>
      </w:ins>
      <w:del w:id="239" w:author="lfninov lfninov" w:date="2021-05-26T11:58:00Z">
        <w:r w:rsidR="00B368DE" w:rsidDel="0029418E">
          <w:rPr>
            <w:lang w:val="en-GB" w:eastAsia="ja-JP"/>
            <w14:ligatures w14:val="standard"/>
          </w:rPr>
          <w:delText>&amp;</w:delText>
        </w:r>
      </w:del>
      <w:r w:rsidR="00B368DE">
        <w:rPr>
          <w:lang w:val="en-GB" w:eastAsia="ja-JP"/>
          <w14:ligatures w14:val="standard"/>
        </w:rPr>
        <w:t xml:space="preserve"> 6</w:t>
      </w:r>
      <w:r w:rsidR="00F03322">
        <w:rPr>
          <w:lang w:val="en-GB" w:eastAsia="ja-JP"/>
          <w14:ligatures w14:val="standard"/>
        </w:rPr>
        <w:t>, respectively</w:t>
      </w:r>
      <w:r w:rsidR="00CE2AE2">
        <w:rPr>
          <w:lang w:val="en-GB" w:eastAsia="ja-JP"/>
          <w14:ligatures w14:val="standard"/>
        </w:rPr>
        <w:t>.</w:t>
      </w:r>
      <w:r w:rsidR="003763FC">
        <w:rPr>
          <w:lang w:val="en-GB" w:eastAsia="ja-JP"/>
          <w14:ligatures w14:val="standard"/>
        </w:rPr>
        <w:t xml:space="preserve"> </w:t>
      </w:r>
      <w:r w:rsidR="00786897">
        <w:rPr>
          <w:lang w:val="en-GB" w:eastAsia="ja-JP"/>
          <w14:ligatures w14:val="standard"/>
        </w:rPr>
        <w:t>This gateway</w:t>
      </w:r>
      <w:r w:rsidR="003763FC">
        <w:rPr>
          <w:lang w:val="en-GB" w:eastAsia="ja-JP"/>
          <w14:ligatures w14:val="standard"/>
        </w:rPr>
        <w:t xml:space="preserve"> has </w:t>
      </w:r>
      <w:ins w:id="240" w:author="lfninov lfninov" w:date="2021-05-26T11:58:00Z">
        <w:r w:rsidR="0029418E">
          <w:rPr>
            <w:lang w:val="en-GB" w:eastAsia="ja-JP"/>
            <w14:ligatures w14:val="standard"/>
          </w:rPr>
          <w:t>two</w:t>
        </w:r>
      </w:ins>
      <w:del w:id="241" w:author="lfninov lfninov" w:date="2021-05-26T11:58:00Z">
        <w:r w:rsidR="003763FC" w:rsidDel="0029418E">
          <w:rPr>
            <w:lang w:val="en-GB" w:eastAsia="ja-JP"/>
            <w14:ligatures w14:val="standard"/>
          </w:rPr>
          <w:delText>2</w:delText>
        </w:r>
      </w:del>
      <w:r w:rsidR="003763FC">
        <w:rPr>
          <w:lang w:val="en-GB" w:eastAsia="ja-JP"/>
          <w14:ligatures w14:val="standard"/>
        </w:rPr>
        <w:t xml:space="preserve"> communication channel</w:t>
      </w:r>
      <w:r w:rsidR="00786897">
        <w:rPr>
          <w:lang w:val="en-GB" w:eastAsia="ja-JP"/>
          <w14:ligatures w14:val="standard"/>
        </w:rPr>
        <w:t>s</w:t>
      </w:r>
      <w:r w:rsidR="003763FC">
        <w:rPr>
          <w:lang w:val="en-GB" w:eastAsia="ja-JP"/>
          <w14:ligatures w14:val="standard"/>
        </w:rPr>
        <w:t xml:space="preserve"> </w:t>
      </w:r>
      <w:r w:rsidR="00674534">
        <w:rPr>
          <w:lang w:val="en-GB" w:eastAsia="ja-JP"/>
          <w14:ligatures w14:val="standard"/>
        </w:rPr>
        <w:t>that allow it to</w:t>
      </w:r>
      <w:r w:rsidR="003763FC">
        <w:rPr>
          <w:lang w:val="en-GB" w:eastAsia="ja-JP"/>
          <w14:ligatures w14:val="standard"/>
        </w:rPr>
        <w:t xml:space="preserve"> operate in full duplex</w:t>
      </w:r>
      <w:r w:rsidR="00786897">
        <w:rPr>
          <w:rStyle w:val="Refdenotaalpie"/>
          <w:lang w:val="en-GB" w:eastAsia="ja-JP"/>
          <w14:ligatures w14:val="standard"/>
        </w:rPr>
        <w:footnoteReference w:id="2"/>
      </w:r>
      <w:r w:rsidR="003763FC">
        <w:rPr>
          <w:lang w:val="en-GB" w:eastAsia="ja-JP"/>
          <w14:ligatures w14:val="standard"/>
        </w:rPr>
        <w:t>.</w:t>
      </w:r>
      <w:r w:rsidR="0082121F">
        <w:rPr>
          <w:lang w:val="en-GB" w:eastAsia="ja-JP"/>
          <w14:ligatures w14:val="standard"/>
        </w:rPr>
        <w:t xml:space="preserve"> </w:t>
      </w:r>
    </w:p>
    <w:p w:rsidR="00B368DE" w:rsidRPr="00B368DE" w:rsidRDefault="00B368DE" w:rsidP="00B368DE">
      <w:pPr>
        <w:pStyle w:val="Statements"/>
        <w:spacing w:line="276" w:lineRule="auto"/>
        <w:ind w:firstLine="0"/>
        <w:rPr>
          <w:lang w:val="en-GB" w:eastAsia="ja-JP"/>
          <w14:ligatures w14:val="standard"/>
        </w:rPr>
      </w:pPr>
    </w:p>
    <w:tbl>
      <w:tblPr>
        <w:tblW w:w="2745" w:type="dxa"/>
        <w:jc w:val="center"/>
        <w:tblCellMar>
          <w:left w:w="70" w:type="dxa"/>
          <w:right w:w="70" w:type="dxa"/>
        </w:tblCellMar>
        <w:tblLook w:val="04A0" w:firstRow="1" w:lastRow="0" w:firstColumn="1" w:lastColumn="0" w:noHBand="0" w:noVBand="1"/>
      </w:tblPr>
      <w:tblGrid>
        <w:gridCol w:w="1622"/>
        <w:gridCol w:w="1123"/>
      </w:tblGrid>
      <w:tr w:rsidR="0082121F" w:rsidRPr="0082121F" w:rsidTr="004339F6">
        <w:trPr>
          <w:trHeight w:val="279"/>
          <w:jc w:val="center"/>
        </w:trPr>
        <w:tc>
          <w:tcPr>
            <w:tcW w:w="1622" w:type="dxa"/>
            <w:tcBorders>
              <w:top w:val="nil"/>
              <w:left w:val="nil"/>
              <w:bottom w:val="single" w:sz="8" w:space="0" w:color="auto"/>
              <w:right w:val="nil"/>
            </w:tcBorders>
            <w:shd w:val="clear" w:color="auto" w:fill="auto"/>
            <w:vAlign w:val="center"/>
            <w:hideMark/>
          </w:tcPr>
          <w:p w:rsidR="0082121F" w:rsidRPr="0082121F" w:rsidRDefault="0082121F" w:rsidP="0082121F">
            <w:pPr>
              <w:spacing w:line="240" w:lineRule="auto"/>
              <w:jc w:val="left"/>
              <w:rPr>
                <w:rFonts w:eastAsia="Times New Roman" w:cs="Linux Libertine"/>
                <w:b/>
                <w:szCs w:val="18"/>
                <w:lang w:eastAsia="ja-JP"/>
                <w14:ligatures w14:val="standard"/>
              </w:rPr>
            </w:pPr>
            <w:r w:rsidRPr="0082121F">
              <w:rPr>
                <w:rFonts w:eastAsia="Times New Roman" w:cs="Linux Libertine"/>
                <w:b/>
                <w:szCs w:val="18"/>
                <w:lang w:eastAsia="ja-JP"/>
                <w14:ligatures w14:val="standard"/>
              </w:rPr>
              <w:t>Channel 1</w:t>
            </w:r>
          </w:p>
        </w:tc>
        <w:tc>
          <w:tcPr>
            <w:tcW w:w="1123" w:type="dxa"/>
            <w:tcBorders>
              <w:top w:val="nil"/>
              <w:left w:val="nil"/>
              <w:bottom w:val="single" w:sz="8" w:space="0" w:color="auto"/>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b/>
                <w:szCs w:val="18"/>
                <w:lang w:eastAsia="ja-JP"/>
                <w14:ligatures w14:val="standard"/>
              </w:rPr>
            </w:pPr>
            <w:r w:rsidRPr="0082121F">
              <w:rPr>
                <w:rFonts w:eastAsia="Times New Roman" w:cs="Linux Libertine"/>
                <w:b/>
                <w:szCs w:val="18"/>
                <w:lang w:eastAsia="ja-JP"/>
                <w14:ligatures w14:val="standard"/>
              </w:rPr>
              <w:t>Reception</w:t>
            </w:r>
          </w:p>
        </w:tc>
      </w:tr>
      <w:tr w:rsidR="0082121F" w:rsidRPr="0082121F" w:rsidTr="004339F6">
        <w:trPr>
          <w:trHeight w:val="335"/>
          <w:jc w:val="center"/>
        </w:trPr>
        <w:tc>
          <w:tcPr>
            <w:tcW w:w="1622"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Frequency</w:t>
            </w:r>
          </w:p>
        </w:tc>
        <w:tc>
          <w:tcPr>
            <w:tcW w:w="1123"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902320000</w:t>
            </w:r>
          </w:p>
        </w:tc>
      </w:tr>
      <w:tr w:rsidR="0082121F" w:rsidRPr="0082121F" w:rsidTr="004339F6">
        <w:trPr>
          <w:trHeight w:val="115"/>
          <w:jc w:val="center"/>
        </w:trPr>
        <w:tc>
          <w:tcPr>
            <w:tcW w:w="1622"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 xml:space="preserve">Spreading </w:t>
            </w:r>
            <w:r w:rsidR="00F03322" w:rsidRPr="0082121F">
              <w:rPr>
                <w:rFonts w:eastAsia="Times New Roman" w:cs="Linux Libertine"/>
                <w:szCs w:val="18"/>
                <w:lang w:eastAsia="ja-JP"/>
                <w14:ligatures w14:val="standard"/>
              </w:rPr>
              <w:t>factor</w:t>
            </w:r>
          </w:p>
        </w:tc>
        <w:tc>
          <w:tcPr>
            <w:tcW w:w="1123"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7</w:t>
            </w:r>
          </w:p>
        </w:tc>
      </w:tr>
      <w:tr w:rsidR="0082121F" w:rsidRPr="0082121F" w:rsidTr="004339F6">
        <w:trPr>
          <w:trHeight w:val="197"/>
          <w:jc w:val="center"/>
        </w:trPr>
        <w:tc>
          <w:tcPr>
            <w:tcW w:w="1622"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 xml:space="preserve">Coding </w:t>
            </w:r>
            <w:r w:rsidR="00F03322" w:rsidRPr="0082121F">
              <w:rPr>
                <w:rFonts w:eastAsia="Times New Roman" w:cs="Linux Libertine"/>
                <w:szCs w:val="18"/>
                <w:lang w:eastAsia="ja-JP"/>
                <w14:ligatures w14:val="standard"/>
              </w:rPr>
              <w:t>rate</w:t>
            </w:r>
          </w:p>
        </w:tc>
        <w:tc>
          <w:tcPr>
            <w:tcW w:w="1123"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4/5</w:t>
            </w:r>
          </w:p>
        </w:tc>
      </w:tr>
      <w:tr w:rsidR="0082121F" w:rsidRPr="0082121F" w:rsidTr="004339F6">
        <w:trPr>
          <w:trHeight w:val="280"/>
          <w:jc w:val="center"/>
        </w:trPr>
        <w:tc>
          <w:tcPr>
            <w:tcW w:w="1622" w:type="dxa"/>
            <w:tcBorders>
              <w:top w:val="nil"/>
              <w:left w:val="nil"/>
              <w:bottom w:val="nil"/>
              <w:right w:val="nil"/>
            </w:tcBorders>
            <w:shd w:val="clear" w:color="auto" w:fill="auto"/>
            <w:vAlign w:val="center"/>
            <w:hideMark/>
          </w:tcPr>
          <w:p w:rsidR="0082121F" w:rsidRPr="0082121F" w:rsidRDefault="00F03322"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Signal bandwidth</w:t>
            </w:r>
          </w:p>
        </w:tc>
        <w:tc>
          <w:tcPr>
            <w:tcW w:w="1123"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 xml:space="preserve">125 </w:t>
            </w:r>
            <w:proofErr w:type="spellStart"/>
            <w:r w:rsidRPr="0082121F">
              <w:rPr>
                <w:rFonts w:eastAsia="Times New Roman" w:cs="Linux Libertine"/>
                <w:szCs w:val="18"/>
                <w:lang w:eastAsia="ja-JP"/>
                <w14:ligatures w14:val="standard"/>
              </w:rPr>
              <w:t>khz</w:t>
            </w:r>
            <w:proofErr w:type="spellEnd"/>
          </w:p>
        </w:tc>
      </w:tr>
      <w:tr w:rsidR="0082121F" w:rsidRPr="0082121F" w:rsidTr="004339F6">
        <w:trPr>
          <w:trHeight w:val="174"/>
          <w:jc w:val="center"/>
        </w:trPr>
        <w:tc>
          <w:tcPr>
            <w:tcW w:w="1622"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 xml:space="preserve">Preamble </w:t>
            </w:r>
            <w:r w:rsidR="00F03322" w:rsidRPr="0082121F">
              <w:rPr>
                <w:rFonts w:eastAsia="Times New Roman" w:cs="Linux Libertine"/>
                <w:szCs w:val="18"/>
                <w:lang w:eastAsia="ja-JP"/>
                <w14:ligatures w14:val="standard"/>
              </w:rPr>
              <w:t>length</w:t>
            </w:r>
          </w:p>
        </w:tc>
        <w:tc>
          <w:tcPr>
            <w:tcW w:w="1123"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8</w:t>
            </w:r>
          </w:p>
        </w:tc>
      </w:tr>
      <w:tr w:rsidR="0082121F" w:rsidRPr="0082121F" w:rsidTr="004339F6">
        <w:trPr>
          <w:trHeight w:val="240"/>
          <w:jc w:val="center"/>
        </w:trPr>
        <w:tc>
          <w:tcPr>
            <w:tcW w:w="1622" w:type="dxa"/>
            <w:tcBorders>
              <w:top w:val="nil"/>
              <w:left w:val="nil"/>
              <w:bottom w:val="nil"/>
              <w:right w:val="nil"/>
            </w:tcBorders>
            <w:shd w:val="clear" w:color="auto" w:fill="auto"/>
            <w:vAlign w:val="center"/>
            <w:hideMark/>
          </w:tcPr>
          <w:p w:rsidR="0082121F" w:rsidRPr="0082121F" w:rsidRDefault="0082121F" w:rsidP="0082121F">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 xml:space="preserve">Lora </w:t>
            </w:r>
            <w:r w:rsidR="00F03322" w:rsidRPr="0082121F">
              <w:rPr>
                <w:rFonts w:eastAsia="Times New Roman" w:cs="Linux Libertine"/>
                <w:szCs w:val="18"/>
                <w:lang w:eastAsia="ja-JP"/>
                <w14:ligatures w14:val="standard"/>
              </w:rPr>
              <w:t xml:space="preserve">sync </w:t>
            </w:r>
            <w:proofErr w:type="spellStart"/>
            <w:r w:rsidR="00F03322" w:rsidRPr="0082121F">
              <w:rPr>
                <w:rFonts w:eastAsia="Times New Roman" w:cs="Linux Libertine"/>
                <w:szCs w:val="18"/>
                <w:lang w:eastAsia="ja-JP"/>
                <w14:ligatures w14:val="standard"/>
              </w:rPr>
              <w:t>worD</w:t>
            </w:r>
            <w:proofErr w:type="spellEnd"/>
          </w:p>
        </w:tc>
        <w:tc>
          <w:tcPr>
            <w:tcW w:w="1123" w:type="dxa"/>
            <w:tcBorders>
              <w:top w:val="nil"/>
              <w:left w:val="nil"/>
              <w:bottom w:val="nil"/>
              <w:right w:val="nil"/>
            </w:tcBorders>
            <w:shd w:val="clear" w:color="auto" w:fill="auto"/>
            <w:vAlign w:val="center"/>
            <w:hideMark/>
          </w:tcPr>
          <w:p w:rsidR="0082121F" w:rsidRPr="0082121F" w:rsidRDefault="0082121F" w:rsidP="003763FC">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52</w:t>
            </w:r>
          </w:p>
        </w:tc>
      </w:tr>
    </w:tbl>
    <w:p w:rsidR="00661B85" w:rsidRDefault="003763FC" w:rsidP="00F17CC4">
      <w:pPr>
        <w:pStyle w:val="FigureCaption"/>
      </w:pPr>
      <w:r w:rsidRPr="006B1C99">
        <w:rPr>
          <w:rStyle w:val="Label"/>
          <w:b/>
        </w:rPr>
        <w:t>Table 5:</w:t>
      </w:r>
      <w:r>
        <w:rPr>
          <w:rStyle w:val="Label"/>
        </w:rPr>
        <w:t xml:space="preserve"> </w:t>
      </w:r>
      <w:r w:rsidR="00F03322">
        <w:t xml:space="preserve">Parameters </w:t>
      </w:r>
      <w:r w:rsidR="00B368DE">
        <w:t>for reception channel</w:t>
      </w:r>
    </w:p>
    <w:tbl>
      <w:tblPr>
        <w:tblW w:w="2778" w:type="dxa"/>
        <w:jc w:val="center"/>
        <w:tblCellMar>
          <w:left w:w="70" w:type="dxa"/>
          <w:right w:w="70" w:type="dxa"/>
        </w:tblCellMar>
        <w:tblLook w:val="04A0" w:firstRow="1" w:lastRow="0" w:firstColumn="1" w:lastColumn="0" w:noHBand="0" w:noVBand="1"/>
      </w:tblPr>
      <w:tblGrid>
        <w:gridCol w:w="1411"/>
        <w:gridCol w:w="1367"/>
      </w:tblGrid>
      <w:tr w:rsidR="003763FC" w:rsidRPr="0082121F" w:rsidTr="003763FC">
        <w:trPr>
          <w:trHeight w:val="236"/>
          <w:jc w:val="center"/>
        </w:trPr>
        <w:tc>
          <w:tcPr>
            <w:tcW w:w="1411" w:type="dxa"/>
            <w:tcBorders>
              <w:top w:val="nil"/>
              <w:left w:val="nil"/>
              <w:bottom w:val="single" w:sz="8" w:space="0" w:color="auto"/>
              <w:right w:val="nil"/>
            </w:tcBorders>
            <w:shd w:val="clear" w:color="auto" w:fill="auto"/>
            <w:vAlign w:val="center"/>
            <w:hideMark/>
          </w:tcPr>
          <w:p w:rsidR="003763FC" w:rsidRPr="0082121F" w:rsidRDefault="003763FC" w:rsidP="00B63D73">
            <w:pPr>
              <w:spacing w:line="240" w:lineRule="auto"/>
              <w:jc w:val="left"/>
              <w:rPr>
                <w:rFonts w:eastAsia="Times New Roman" w:cs="Linux Libertine"/>
                <w:b/>
                <w:szCs w:val="18"/>
                <w:lang w:eastAsia="ja-JP"/>
                <w14:ligatures w14:val="standard"/>
              </w:rPr>
            </w:pPr>
            <w:r w:rsidRPr="0082121F">
              <w:rPr>
                <w:rFonts w:eastAsia="Times New Roman" w:cs="Linux Libertine"/>
                <w:b/>
                <w:szCs w:val="18"/>
                <w:lang w:eastAsia="ja-JP"/>
                <w14:ligatures w14:val="standard"/>
              </w:rPr>
              <w:t>C</w:t>
            </w:r>
            <w:r w:rsidR="004339F6">
              <w:rPr>
                <w:rFonts w:eastAsia="Times New Roman" w:cs="Linux Libertine"/>
                <w:b/>
                <w:szCs w:val="18"/>
                <w:lang w:eastAsia="ja-JP"/>
                <w14:ligatures w14:val="standard"/>
              </w:rPr>
              <w:t>hannel 2</w:t>
            </w:r>
          </w:p>
        </w:tc>
        <w:tc>
          <w:tcPr>
            <w:tcW w:w="1367" w:type="dxa"/>
            <w:tcBorders>
              <w:top w:val="nil"/>
              <w:left w:val="nil"/>
              <w:bottom w:val="single" w:sz="8" w:space="0" w:color="auto"/>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b/>
                <w:szCs w:val="18"/>
                <w:lang w:eastAsia="ja-JP"/>
                <w14:ligatures w14:val="standard"/>
              </w:rPr>
            </w:pPr>
            <w:r>
              <w:rPr>
                <w:rFonts w:eastAsia="Times New Roman" w:cs="Linux Libertine"/>
                <w:b/>
                <w:szCs w:val="18"/>
                <w:lang w:eastAsia="ja-JP"/>
                <w14:ligatures w14:val="standard"/>
              </w:rPr>
              <w:t>Transmission</w:t>
            </w:r>
          </w:p>
        </w:tc>
      </w:tr>
      <w:tr w:rsidR="003763FC" w:rsidRPr="0082121F" w:rsidTr="003763FC">
        <w:trPr>
          <w:trHeight w:val="284"/>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Frequency</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Pr>
                <w:rFonts w:eastAsia="Times New Roman" w:cs="Linux Libertine"/>
                <w:szCs w:val="18"/>
                <w:lang w:eastAsia="ja-JP"/>
                <w14:ligatures w14:val="standard"/>
              </w:rPr>
              <w:t>92330</w:t>
            </w:r>
            <w:r w:rsidRPr="0082121F">
              <w:rPr>
                <w:rFonts w:eastAsia="Times New Roman" w:cs="Linux Libertine"/>
                <w:szCs w:val="18"/>
                <w:lang w:eastAsia="ja-JP"/>
                <w14:ligatures w14:val="standard"/>
              </w:rPr>
              <w:t>0000</w:t>
            </w:r>
          </w:p>
        </w:tc>
      </w:tr>
      <w:tr w:rsidR="003763FC" w:rsidRPr="0082121F" w:rsidTr="003763FC">
        <w:trPr>
          <w:trHeight w:val="97"/>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 xml:space="preserve">Spreading </w:t>
            </w:r>
            <w:r w:rsidR="00F03322" w:rsidRPr="0082121F">
              <w:rPr>
                <w:rFonts w:eastAsia="Times New Roman" w:cs="Linux Libertine"/>
                <w:szCs w:val="18"/>
                <w:lang w:eastAsia="ja-JP"/>
                <w14:ligatures w14:val="standard"/>
              </w:rPr>
              <w:t>factor</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7</w:t>
            </w:r>
          </w:p>
        </w:tc>
      </w:tr>
      <w:tr w:rsidR="003763FC" w:rsidRPr="0082121F" w:rsidTr="003763FC">
        <w:trPr>
          <w:trHeight w:val="167"/>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 xml:space="preserve">Coding </w:t>
            </w:r>
            <w:r w:rsidR="00F03322" w:rsidRPr="0082121F">
              <w:rPr>
                <w:rFonts w:eastAsia="Times New Roman" w:cs="Linux Libertine"/>
                <w:szCs w:val="18"/>
                <w:lang w:eastAsia="ja-JP"/>
                <w14:ligatures w14:val="standard"/>
              </w:rPr>
              <w:t>rate</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4/5</w:t>
            </w:r>
          </w:p>
        </w:tc>
      </w:tr>
      <w:tr w:rsidR="003763FC" w:rsidRPr="0082121F" w:rsidTr="003763FC">
        <w:trPr>
          <w:trHeight w:val="237"/>
          <w:jc w:val="center"/>
        </w:trPr>
        <w:tc>
          <w:tcPr>
            <w:tcW w:w="1411" w:type="dxa"/>
            <w:tcBorders>
              <w:top w:val="nil"/>
              <w:left w:val="nil"/>
              <w:bottom w:val="nil"/>
              <w:right w:val="nil"/>
            </w:tcBorders>
            <w:shd w:val="clear" w:color="auto" w:fill="auto"/>
            <w:vAlign w:val="center"/>
            <w:hideMark/>
          </w:tcPr>
          <w:p w:rsidR="003763FC" w:rsidRPr="0082121F" w:rsidRDefault="00F03322"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Signal bandwidth</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 xml:space="preserve">125 </w:t>
            </w:r>
            <w:proofErr w:type="spellStart"/>
            <w:r w:rsidRPr="0082121F">
              <w:rPr>
                <w:rFonts w:eastAsia="Times New Roman" w:cs="Linux Libertine"/>
                <w:szCs w:val="18"/>
                <w:lang w:eastAsia="ja-JP"/>
                <w14:ligatures w14:val="standard"/>
              </w:rPr>
              <w:t>khz</w:t>
            </w:r>
            <w:proofErr w:type="spellEnd"/>
          </w:p>
        </w:tc>
      </w:tr>
      <w:tr w:rsidR="003763FC" w:rsidRPr="0082121F" w:rsidTr="003763FC">
        <w:trPr>
          <w:trHeight w:val="147"/>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 xml:space="preserve">Preamble </w:t>
            </w:r>
            <w:r w:rsidR="00F03322" w:rsidRPr="0082121F">
              <w:rPr>
                <w:rFonts w:eastAsia="Times New Roman" w:cs="Linux Libertine"/>
                <w:szCs w:val="18"/>
                <w:lang w:eastAsia="ja-JP"/>
                <w14:ligatures w14:val="standard"/>
              </w:rPr>
              <w:t>length</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sidRPr="0082121F">
              <w:rPr>
                <w:rFonts w:eastAsia="Times New Roman" w:cs="Linux Libertine"/>
                <w:szCs w:val="18"/>
                <w:lang w:eastAsia="ja-JP"/>
                <w14:ligatures w14:val="standard"/>
              </w:rPr>
              <w:t>8</w:t>
            </w:r>
          </w:p>
        </w:tc>
      </w:tr>
      <w:tr w:rsidR="003763FC" w:rsidRPr="0082121F" w:rsidTr="003763FC">
        <w:trPr>
          <w:trHeight w:val="203"/>
          <w:jc w:val="center"/>
        </w:trPr>
        <w:tc>
          <w:tcPr>
            <w:tcW w:w="1411" w:type="dxa"/>
            <w:tcBorders>
              <w:top w:val="nil"/>
              <w:left w:val="nil"/>
              <w:bottom w:val="nil"/>
              <w:right w:val="nil"/>
            </w:tcBorders>
            <w:shd w:val="clear" w:color="auto" w:fill="auto"/>
            <w:vAlign w:val="center"/>
            <w:hideMark/>
          </w:tcPr>
          <w:p w:rsidR="003763FC" w:rsidRPr="0082121F" w:rsidRDefault="003763FC" w:rsidP="00B63D73">
            <w:pPr>
              <w:spacing w:line="240" w:lineRule="auto"/>
              <w:jc w:val="left"/>
              <w:rPr>
                <w:rFonts w:eastAsia="Times New Roman" w:cs="Linux Libertine"/>
                <w:szCs w:val="18"/>
                <w:lang w:eastAsia="ja-JP"/>
                <w14:ligatures w14:val="standard"/>
              </w:rPr>
            </w:pPr>
            <w:r w:rsidRPr="0082121F">
              <w:rPr>
                <w:rFonts w:eastAsia="Times New Roman" w:cs="Linux Libertine"/>
                <w:szCs w:val="18"/>
                <w:lang w:eastAsia="ja-JP"/>
                <w14:ligatures w14:val="standard"/>
              </w:rPr>
              <w:t xml:space="preserve">Lora </w:t>
            </w:r>
            <w:r w:rsidR="00F03322" w:rsidRPr="0082121F">
              <w:rPr>
                <w:rFonts w:eastAsia="Times New Roman" w:cs="Linux Libertine"/>
                <w:szCs w:val="18"/>
                <w:lang w:eastAsia="ja-JP"/>
                <w14:ligatures w14:val="standard"/>
              </w:rPr>
              <w:t>sync word</w:t>
            </w:r>
          </w:p>
        </w:tc>
        <w:tc>
          <w:tcPr>
            <w:tcW w:w="1367" w:type="dxa"/>
            <w:tcBorders>
              <w:top w:val="nil"/>
              <w:left w:val="nil"/>
              <w:bottom w:val="nil"/>
              <w:right w:val="nil"/>
            </w:tcBorders>
            <w:shd w:val="clear" w:color="auto" w:fill="auto"/>
            <w:vAlign w:val="center"/>
            <w:hideMark/>
          </w:tcPr>
          <w:p w:rsidR="003763FC" w:rsidRPr="0082121F" w:rsidRDefault="003763FC" w:rsidP="00B63D73">
            <w:pPr>
              <w:spacing w:line="240" w:lineRule="auto"/>
              <w:jc w:val="center"/>
              <w:rPr>
                <w:rFonts w:eastAsia="Times New Roman" w:cs="Linux Libertine"/>
                <w:szCs w:val="18"/>
                <w:lang w:eastAsia="ja-JP"/>
                <w14:ligatures w14:val="standard"/>
              </w:rPr>
            </w:pPr>
            <w:r>
              <w:rPr>
                <w:rFonts w:eastAsia="Times New Roman" w:cs="Linux Libertine"/>
                <w:szCs w:val="18"/>
                <w:lang w:eastAsia="ja-JP"/>
                <w14:ligatures w14:val="standard"/>
              </w:rPr>
              <w:t>60</w:t>
            </w:r>
          </w:p>
        </w:tc>
      </w:tr>
    </w:tbl>
    <w:p w:rsidR="00B53809" w:rsidRDefault="003763FC" w:rsidP="00F17CC4">
      <w:pPr>
        <w:pStyle w:val="FigureCaption"/>
      </w:pPr>
      <w:r w:rsidRPr="003763FC">
        <w:rPr>
          <w:rStyle w:val="Label"/>
          <w:b/>
        </w:rPr>
        <w:t>Table 6</w:t>
      </w:r>
      <w:r w:rsidRPr="00B515D5">
        <w:rPr>
          <w:rStyle w:val="Label"/>
        </w:rPr>
        <w:t>:</w:t>
      </w:r>
      <w:r>
        <w:rPr>
          <w:rStyle w:val="Label"/>
        </w:rPr>
        <w:t xml:space="preserve"> </w:t>
      </w:r>
      <w:r w:rsidR="001A59AE">
        <w:t xml:space="preserve">Parameters </w:t>
      </w:r>
      <w:r>
        <w:t xml:space="preserve">for </w:t>
      </w:r>
      <w:r w:rsidR="00B53809">
        <w:t xml:space="preserve">transmission </w:t>
      </w:r>
      <w:r>
        <w:t>channel</w:t>
      </w:r>
    </w:p>
    <w:p w:rsidR="003763FC" w:rsidRPr="00B53809" w:rsidRDefault="00661B85">
      <w:pPr>
        <w:pStyle w:val="FigureCaption"/>
      </w:pPr>
      <w:r>
        <w:t>After completing gateway</w:t>
      </w:r>
      <w:r w:rsidR="00B53809" w:rsidRPr="00B53809">
        <w:t xml:space="preserve"> configuration</w:t>
      </w:r>
      <w:r w:rsidR="001A59AE">
        <w:t>,</w:t>
      </w:r>
      <w:r w:rsidR="00B53809" w:rsidRPr="00B53809">
        <w:t xml:space="preserve"> </w:t>
      </w:r>
      <w:r>
        <w:t>it was</w:t>
      </w:r>
      <w:r w:rsidR="00B53809" w:rsidRPr="00B53809">
        <w:t xml:space="preserve"> started in listening mode and connected to the network using the Ethernet interface.</w:t>
      </w:r>
    </w:p>
    <w:p w:rsidR="00B53809" w:rsidRDefault="00CE2AE2" w:rsidP="00574472">
      <w:pPr>
        <w:pStyle w:val="Statements"/>
        <w:spacing w:line="276" w:lineRule="auto"/>
        <w:ind w:firstLine="0"/>
        <w:rPr>
          <w:lang w:eastAsia="ja-JP"/>
          <w14:ligatures w14:val="standard"/>
        </w:rPr>
      </w:pPr>
      <w:r>
        <w:rPr>
          <w:lang w:eastAsia="ja-JP"/>
          <w14:ligatures w14:val="standard"/>
        </w:rPr>
        <w:t>For the IoT server</w:t>
      </w:r>
      <w:r w:rsidR="001A59AE">
        <w:rPr>
          <w:lang w:eastAsia="ja-JP"/>
          <w14:ligatures w14:val="standard"/>
        </w:rPr>
        <w:t>,</w:t>
      </w:r>
      <w:r>
        <w:rPr>
          <w:lang w:eastAsia="ja-JP"/>
          <w14:ligatures w14:val="standard"/>
        </w:rPr>
        <w:t xml:space="preserve"> we decide</w:t>
      </w:r>
      <w:r w:rsidR="001A59AE">
        <w:rPr>
          <w:lang w:eastAsia="ja-JP"/>
          <w14:ligatures w14:val="standard"/>
        </w:rPr>
        <w:t>d</w:t>
      </w:r>
      <w:r>
        <w:rPr>
          <w:lang w:eastAsia="ja-JP"/>
          <w14:ligatures w14:val="standard"/>
        </w:rPr>
        <w:t xml:space="preserve"> to use the things Network</w:t>
      </w:r>
      <w:r>
        <w:rPr>
          <w:rStyle w:val="Refdenotaalpie"/>
          <w:lang w:eastAsia="ja-JP"/>
          <w14:ligatures w14:val="standard"/>
        </w:rPr>
        <w:footnoteReference w:id="3"/>
      </w:r>
      <w:r>
        <w:rPr>
          <w:lang w:eastAsia="ja-JP"/>
          <w14:ligatures w14:val="standard"/>
        </w:rPr>
        <w:t xml:space="preserve"> </w:t>
      </w:r>
      <w:r w:rsidR="00661B85">
        <w:rPr>
          <w:lang w:eastAsia="ja-JP"/>
          <w14:ligatures w14:val="standard"/>
        </w:rPr>
        <w:t xml:space="preserve">TTN </w:t>
      </w:r>
      <w:r>
        <w:rPr>
          <w:lang w:eastAsia="ja-JP"/>
          <w14:ligatures w14:val="standard"/>
        </w:rPr>
        <w:t>because it support</w:t>
      </w:r>
      <w:r w:rsidR="00B53809">
        <w:rPr>
          <w:lang w:eastAsia="ja-JP"/>
          <w14:ligatures w14:val="standard"/>
        </w:rPr>
        <w:t>s</w:t>
      </w:r>
      <w:r>
        <w:rPr>
          <w:lang w:eastAsia="ja-JP"/>
          <w14:ligatures w14:val="standard"/>
        </w:rPr>
        <w:t xml:space="preserve"> </w:t>
      </w:r>
      <w:proofErr w:type="spellStart"/>
      <w:r>
        <w:rPr>
          <w:lang w:eastAsia="ja-JP"/>
          <w14:ligatures w14:val="standard"/>
        </w:rPr>
        <w:t>LoRaWAN</w:t>
      </w:r>
      <w:proofErr w:type="spellEnd"/>
      <w:r>
        <w:rPr>
          <w:lang w:eastAsia="ja-JP"/>
          <w14:ligatures w14:val="standard"/>
        </w:rPr>
        <w:t xml:space="preserve"> protocol</w:t>
      </w:r>
      <w:ins w:id="242" w:author="Miguel" w:date="2021-05-27T12:41:00Z">
        <w:r w:rsidR="00A6054C">
          <w:rPr>
            <w:lang w:eastAsia="ja-JP"/>
            <w14:ligatures w14:val="standard"/>
          </w:rPr>
          <w:t xml:space="preserve"> operations such as </w:t>
        </w:r>
      </w:ins>
      <w:del w:id="243" w:author="Miguel" w:date="2021-05-27T12:41:00Z">
        <w:r w:rsidR="001A59AE" w:rsidDel="00A6054C">
          <w:rPr>
            <w:lang w:eastAsia="ja-JP"/>
            <w14:ligatures w14:val="standard"/>
          </w:rPr>
          <w:delText>,</w:delText>
        </w:r>
        <w:r w:rsidDel="00A6054C">
          <w:rPr>
            <w:lang w:eastAsia="ja-JP"/>
            <w14:ligatures w14:val="standard"/>
          </w:rPr>
          <w:delText xml:space="preserve"> </w:delText>
        </w:r>
        <w:r w:rsidRPr="0029418E" w:rsidDel="00A6054C">
          <w:rPr>
            <w:highlight w:val="yellow"/>
            <w:lang w:eastAsia="ja-JP"/>
            <w14:ligatures w14:val="standard"/>
            <w:rPrChange w:id="244" w:author="lfninov lfninov" w:date="2021-05-26T11:59:00Z">
              <w:rPr>
                <w:lang w:eastAsia="ja-JP"/>
                <w14:ligatures w14:val="standard"/>
              </w:rPr>
            </w:rPrChange>
          </w:rPr>
          <w:delText>e.g.</w:delText>
        </w:r>
      </w:del>
      <w:r>
        <w:rPr>
          <w:lang w:eastAsia="ja-JP"/>
          <w14:ligatures w14:val="standard"/>
        </w:rPr>
        <w:t xml:space="preserve"> </w:t>
      </w:r>
      <w:r w:rsidRPr="009A4CEE">
        <w:rPr>
          <w:lang w:eastAsia="ja-JP"/>
          <w14:ligatures w14:val="standard"/>
        </w:rPr>
        <w:t>activation</w:t>
      </w:r>
      <w:r>
        <w:rPr>
          <w:lang w:eastAsia="ja-JP"/>
          <w14:ligatures w14:val="standard"/>
        </w:rPr>
        <w:t xml:space="preserve"> by personalization </w:t>
      </w:r>
      <w:ins w:id="245" w:author="lfninov lfninov" w:date="2021-05-27T05:13:00Z">
        <w:r w:rsidR="009A4CEE">
          <w:rPr>
            <w:lang w:eastAsia="ja-JP"/>
            <w14:ligatures w14:val="standard"/>
          </w:rPr>
          <w:t>(</w:t>
        </w:r>
      </w:ins>
      <w:r>
        <w:rPr>
          <w:lang w:eastAsia="ja-JP"/>
          <w14:ligatures w14:val="standard"/>
        </w:rPr>
        <w:t>ABP</w:t>
      </w:r>
      <w:ins w:id="246" w:author="lfninov lfninov" w:date="2021-05-27T05:13:00Z">
        <w:r w:rsidR="009A4CEE">
          <w:rPr>
            <w:lang w:eastAsia="ja-JP"/>
            <w14:ligatures w14:val="standard"/>
          </w:rPr>
          <w:t>)</w:t>
        </w:r>
      </w:ins>
      <w:r>
        <w:rPr>
          <w:lang w:eastAsia="ja-JP"/>
          <w14:ligatures w14:val="standard"/>
        </w:rPr>
        <w:t xml:space="preserve"> and Over the Air Activation </w:t>
      </w:r>
      <w:ins w:id="247" w:author="lfninov lfninov" w:date="2021-05-27T05:13:00Z">
        <w:r w:rsidR="009A4CEE">
          <w:rPr>
            <w:lang w:eastAsia="ja-JP"/>
            <w14:ligatures w14:val="standard"/>
          </w:rPr>
          <w:t>(</w:t>
        </w:r>
      </w:ins>
      <w:r>
        <w:rPr>
          <w:lang w:eastAsia="ja-JP"/>
          <w14:ligatures w14:val="standard"/>
        </w:rPr>
        <w:t>OTAA</w:t>
      </w:r>
      <w:ins w:id="248" w:author="lfninov lfninov" w:date="2021-05-27T05:13:00Z">
        <w:r w:rsidR="009A4CEE">
          <w:rPr>
            <w:lang w:eastAsia="ja-JP"/>
            <w14:ligatures w14:val="standard"/>
          </w:rPr>
          <w:t>)</w:t>
        </w:r>
      </w:ins>
      <w:r>
        <w:rPr>
          <w:lang w:eastAsia="ja-JP"/>
          <w14:ligatures w14:val="standard"/>
        </w:rPr>
        <w:t xml:space="preserve"> as authentication method</w:t>
      </w:r>
      <w:r w:rsidR="00661B85">
        <w:rPr>
          <w:lang w:eastAsia="ja-JP"/>
          <w14:ligatures w14:val="standard"/>
        </w:rPr>
        <w:t>s</w:t>
      </w:r>
      <w:r w:rsidR="001A59AE">
        <w:rPr>
          <w:lang w:eastAsia="ja-JP"/>
          <w14:ligatures w14:val="standard"/>
        </w:rPr>
        <w:t>.</w:t>
      </w:r>
      <w:r w:rsidR="00661B85">
        <w:rPr>
          <w:lang w:eastAsia="ja-JP"/>
          <w14:ligatures w14:val="standard"/>
        </w:rPr>
        <w:t xml:space="preserve"> TTN</w:t>
      </w:r>
      <w:r>
        <w:rPr>
          <w:lang w:eastAsia="ja-JP"/>
          <w14:ligatures w14:val="standard"/>
        </w:rPr>
        <w:t xml:space="preserve"> simplif</w:t>
      </w:r>
      <w:r w:rsidR="00661B85">
        <w:rPr>
          <w:lang w:eastAsia="ja-JP"/>
          <w14:ligatures w14:val="standard"/>
        </w:rPr>
        <w:t>ies</w:t>
      </w:r>
      <w:r>
        <w:rPr>
          <w:lang w:eastAsia="ja-JP"/>
          <w14:ligatures w14:val="standard"/>
        </w:rPr>
        <w:t xml:space="preserve"> </w:t>
      </w:r>
      <w:r w:rsidR="00661B85">
        <w:rPr>
          <w:lang w:eastAsia="ja-JP"/>
          <w14:ligatures w14:val="standard"/>
        </w:rPr>
        <w:t xml:space="preserve">the implementation of decoding and validation </w:t>
      </w:r>
      <w:r>
        <w:rPr>
          <w:lang w:eastAsia="ja-JP"/>
          <w14:ligatures w14:val="standard"/>
        </w:rPr>
        <w:t>rules</w:t>
      </w:r>
      <w:r w:rsidR="00661B85">
        <w:rPr>
          <w:lang w:eastAsia="ja-JP"/>
          <w14:ligatures w14:val="standard"/>
        </w:rPr>
        <w:t xml:space="preserve"> </w:t>
      </w:r>
      <w:r>
        <w:rPr>
          <w:lang w:eastAsia="ja-JP"/>
          <w14:ligatures w14:val="standard"/>
        </w:rPr>
        <w:t xml:space="preserve">for the information being </w:t>
      </w:r>
      <w:r w:rsidR="00661B85">
        <w:rPr>
          <w:lang w:eastAsia="ja-JP"/>
          <w14:ligatures w14:val="standard"/>
        </w:rPr>
        <w:t xml:space="preserve">reported by </w:t>
      </w:r>
      <w:ins w:id="249" w:author="lfninov lfninov" w:date="2021-05-27T05:17:00Z">
        <w:r w:rsidR="00CB7F1F">
          <w:rPr>
            <w:lang w:eastAsia="ja-JP"/>
            <w14:ligatures w14:val="standard"/>
          </w:rPr>
          <w:t xml:space="preserve">the </w:t>
        </w:r>
      </w:ins>
      <w:r w:rsidR="00661B85">
        <w:rPr>
          <w:lang w:eastAsia="ja-JP"/>
          <w14:ligatures w14:val="standard"/>
        </w:rPr>
        <w:t>nodes</w:t>
      </w:r>
      <w:r w:rsidR="00AB6902">
        <w:rPr>
          <w:lang w:eastAsia="ja-JP"/>
          <w14:ligatures w14:val="standard"/>
        </w:rPr>
        <w:t>.</w:t>
      </w:r>
      <w:r w:rsidR="00661B85">
        <w:rPr>
          <w:lang w:eastAsia="ja-JP"/>
          <w14:ligatures w14:val="standard"/>
        </w:rPr>
        <w:t xml:space="preserve"> </w:t>
      </w:r>
      <w:r w:rsidR="00AB6902">
        <w:rPr>
          <w:lang w:eastAsia="ja-JP"/>
          <w14:ligatures w14:val="standard"/>
        </w:rPr>
        <w:t xml:space="preserve">Consequently, </w:t>
      </w:r>
      <w:r w:rsidR="00661B85">
        <w:rPr>
          <w:lang w:eastAsia="ja-JP"/>
          <w14:ligatures w14:val="standard"/>
        </w:rPr>
        <w:t>information can be filtered before doing any pos</w:t>
      </w:r>
      <w:ins w:id="250" w:author="lfninov lfninov" w:date="2021-05-27T05:17:00Z">
        <w:r w:rsidR="00CB7F1F">
          <w:rPr>
            <w:lang w:eastAsia="ja-JP"/>
            <w14:ligatures w14:val="standard"/>
          </w:rPr>
          <w:t>t</w:t>
        </w:r>
      </w:ins>
      <w:r w:rsidR="00661B85">
        <w:rPr>
          <w:lang w:eastAsia="ja-JP"/>
          <w14:ligatures w14:val="standard"/>
        </w:rPr>
        <w:t>-processing operations.</w:t>
      </w:r>
    </w:p>
    <w:p w:rsidR="00661B85" w:rsidRPr="00B53809" w:rsidRDefault="00661B85" w:rsidP="00574472">
      <w:pPr>
        <w:pStyle w:val="Statements"/>
        <w:spacing w:line="276" w:lineRule="auto"/>
        <w:ind w:firstLine="0"/>
        <w:rPr>
          <w:lang w:val="en-GB" w:eastAsia="ja-JP"/>
          <w14:ligatures w14:val="standard"/>
        </w:rPr>
      </w:pPr>
    </w:p>
    <w:p w:rsidR="00CE2AE2" w:rsidRDefault="00CE2AE2" w:rsidP="00574472">
      <w:pPr>
        <w:pStyle w:val="Statements"/>
        <w:spacing w:line="276" w:lineRule="auto"/>
        <w:ind w:firstLine="0"/>
        <w:rPr>
          <w:lang w:eastAsia="ja-JP"/>
          <w14:ligatures w14:val="standard"/>
        </w:rPr>
      </w:pPr>
      <w:r>
        <w:rPr>
          <w:lang w:eastAsia="ja-JP"/>
          <w14:ligatures w14:val="standard"/>
        </w:rPr>
        <w:t>The very first step</w:t>
      </w:r>
      <w:r w:rsidR="00B53809">
        <w:rPr>
          <w:lang w:eastAsia="ja-JP"/>
          <w14:ligatures w14:val="standard"/>
        </w:rPr>
        <w:t xml:space="preserve"> to use the </w:t>
      </w:r>
      <w:r>
        <w:rPr>
          <w:lang w:eastAsia="ja-JP"/>
          <w14:ligatures w14:val="standard"/>
        </w:rPr>
        <w:t>server is</w:t>
      </w:r>
      <w:r w:rsidR="00B53809">
        <w:rPr>
          <w:lang w:eastAsia="ja-JP"/>
          <w14:ligatures w14:val="standard"/>
        </w:rPr>
        <w:t xml:space="preserve"> to</w:t>
      </w:r>
      <w:r>
        <w:rPr>
          <w:lang w:eastAsia="ja-JP"/>
          <w14:ligatures w14:val="standard"/>
        </w:rPr>
        <w:t xml:space="preserve"> register the gateway</w:t>
      </w:r>
      <w:r w:rsidR="00523F75">
        <w:rPr>
          <w:lang w:eastAsia="ja-JP"/>
          <w14:ligatures w14:val="standard"/>
        </w:rPr>
        <w:t xml:space="preserve"> </w:t>
      </w:r>
      <w:r w:rsidR="00452672">
        <w:rPr>
          <w:lang w:eastAsia="ja-JP"/>
          <w14:ligatures w14:val="standard"/>
        </w:rPr>
        <w:t>via TTN</w:t>
      </w:r>
      <w:r w:rsidR="00E31EC5">
        <w:rPr>
          <w:lang w:eastAsia="ja-JP"/>
          <w14:ligatures w14:val="standard"/>
        </w:rPr>
        <w:t>.</w:t>
      </w:r>
      <w:r w:rsidR="00523F75">
        <w:rPr>
          <w:lang w:eastAsia="ja-JP"/>
          <w14:ligatures w14:val="standard"/>
        </w:rPr>
        <w:t xml:space="preserve"> </w:t>
      </w:r>
      <w:r w:rsidR="00E31EC5">
        <w:rPr>
          <w:lang w:eastAsia="ja-JP"/>
          <w14:ligatures w14:val="standard"/>
        </w:rPr>
        <w:t xml:space="preserve">The </w:t>
      </w:r>
      <w:r w:rsidR="00523F75">
        <w:rPr>
          <w:lang w:eastAsia="ja-JP"/>
          <w14:ligatures w14:val="standard"/>
        </w:rPr>
        <w:t>administration console</w:t>
      </w:r>
      <w:r w:rsidR="006D2298">
        <w:rPr>
          <w:lang w:eastAsia="ja-JP"/>
          <w14:ligatures w14:val="standard"/>
        </w:rPr>
        <w:t xml:space="preserve"> shows</w:t>
      </w:r>
      <w:r w:rsidR="00714605">
        <w:rPr>
          <w:lang w:eastAsia="ja-JP"/>
          <w14:ligatures w14:val="standard"/>
        </w:rPr>
        <w:t xml:space="preserve"> </w:t>
      </w:r>
      <w:r w:rsidR="00523F75">
        <w:rPr>
          <w:lang w:eastAsia="ja-JP"/>
          <w14:ligatures w14:val="standard"/>
        </w:rPr>
        <w:t xml:space="preserve">some information </w:t>
      </w:r>
      <w:r w:rsidR="00714605">
        <w:rPr>
          <w:lang w:eastAsia="ja-JP"/>
          <w14:ligatures w14:val="standard"/>
        </w:rPr>
        <w:t xml:space="preserve">required </w:t>
      </w:r>
      <w:r w:rsidR="00523F75">
        <w:rPr>
          <w:lang w:eastAsia="ja-JP"/>
          <w14:ligatures w14:val="standard"/>
        </w:rPr>
        <w:t xml:space="preserve">such as identification code, frequency plan and the type of antenna </w:t>
      </w:r>
      <w:r w:rsidR="00714605">
        <w:rPr>
          <w:lang w:eastAsia="ja-JP"/>
          <w14:ligatures w14:val="standard"/>
        </w:rPr>
        <w:t xml:space="preserve">that </w:t>
      </w:r>
      <w:r w:rsidR="00452672">
        <w:rPr>
          <w:lang w:eastAsia="ja-JP"/>
          <w14:ligatures w14:val="standard"/>
        </w:rPr>
        <w:t>the gateway</w:t>
      </w:r>
      <w:r w:rsidR="00523F75">
        <w:rPr>
          <w:lang w:eastAsia="ja-JP"/>
          <w14:ligatures w14:val="standard"/>
        </w:rPr>
        <w:t xml:space="preserve"> has </w:t>
      </w:r>
      <w:r w:rsidR="00B53809">
        <w:rPr>
          <w:lang w:eastAsia="ja-JP"/>
          <w14:ligatures w14:val="standard"/>
        </w:rPr>
        <w:t>attached</w:t>
      </w:r>
      <w:r w:rsidR="00714605">
        <w:rPr>
          <w:lang w:eastAsia="ja-JP"/>
          <w14:ligatures w14:val="standard"/>
        </w:rPr>
        <w:t>.</w:t>
      </w:r>
      <w:r w:rsidR="00523F75">
        <w:rPr>
          <w:lang w:eastAsia="ja-JP"/>
          <w14:ligatures w14:val="standard"/>
        </w:rPr>
        <w:t xml:space="preserve"> </w:t>
      </w:r>
      <w:r w:rsidR="00714605">
        <w:rPr>
          <w:lang w:eastAsia="ja-JP"/>
          <w14:ligatures w14:val="standard"/>
        </w:rPr>
        <w:t xml:space="preserve">After </w:t>
      </w:r>
      <w:r w:rsidR="00523F75">
        <w:rPr>
          <w:lang w:eastAsia="ja-JP"/>
          <w14:ligatures w14:val="standard"/>
        </w:rPr>
        <w:t>the gateway is configured</w:t>
      </w:r>
      <w:r w:rsidR="00714605">
        <w:rPr>
          <w:lang w:eastAsia="ja-JP"/>
          <w14:ligatures w14:val="standard"/>
        </w:rPr>
        <w:t>,</w:t>
      </w:r>
      <w:r w:rsidR="00523F75">
        <w:rPr>
          <w:lang w:eastAsia="ja-JP"/>
          <w14:ligatures w14:val="standard"/>
        </w:rPr>
        <w:t xml:space="preserve"> it is show</w:t>
      </w:r>
      <w:r w:rsidR="00714605">
        <w:rPr>
          <w:lang w:eastAsia="ja-JP"/>
          <w14:ligatures w14:val="standard"/>
        </w:rPr>
        <w:t>n</w:t>
      </w:r>
      <w:r w:rsidR="00523F75">
        <w:rPr>
          <w:lang w:eastAsia="ja-JP"/>
          <w14:ligatures w14:val="standard"/>
        </w:rPr>
        <w:t xml:space="preserve"> in the console </w:t>
      </w:r>
      <w:r w:rsidR="00714605">
        <w:rPr>
          <w:lang w:eastAsia="ja-JP"/>
          <w14:ligatures w14:val="standard"/>
        </w:rPr>
        <w:t>(</w:t>
      </w:r>
      <w:ins w:id="251" w:author="lfninov lfninov" w:date="2021-05-27T05:17:00Z">
        <w:r w:rsidR="00CB7F1F">
          <w:rPr>
            <w:lang w:eastAsia="ja-JP"/>
            <w14:ligatures w14:val="standard"/>
          </w:rPr>
          <w:t>see</w:t>
        </w:r>
      </w:ins>
      <w:ins w:id="252" w:author="lfninov lfninov" w:date="2021-05-27T05:18:00Z">
        <w:r w:rsidR="00CB7F1F">
          <w:rPr>
            <w:lang w:eastAsia="ja-JP"/>
            <w14:ligatures w14:val="standard"/>
          </w:rPr>
          <w:t xml:space="preserve"> </w:t>
        </w:r>
      </w:ins>
      <w:r w:rsidR="00714605">
        <w:rPr>
          <w:lang w:eastAsia="ja-JP"/>
          <w14:ligatures w14:val="standard"/>
        </w:rPr>
        <w:t xml:space="preserve">Figure </w:t>
      </w:r>
      <w:r w:rsidR="004339F6">
        <w:rPr>
          <w:lang w:eastAsia="ja-JP"/>
          <w14:ligatures w14:val="standard"/>
        </w:rPr>
        <w:t>4</w:t>
      </w:r>
      <w:r w:rsidR="00714605">
        <w:rPr>
          <w:lang w:eastAsia="ja-JP"/>
          <w14:ligatures w14:val="standard"/>
        </w:rPr>
        <w:t>)</w:t>
      </w:r>
      <w:r w:rsidR="00523F75">
        <w:rPr>
          <w:lang w:eastAsia="ja-JP"/>
          <w14:ligatures w14:val="standard"/>
        </w:rPr>
        <w:t xml:space="preserve">. Notice that when the </w:t>
      </w:r>
      <w:r w:rsidR="00714605">
        <w:rPr>
          <w:lang w:eastAsia="ja-JP"/>
          <w14:ligatures w14:val="standard"/>
        </w:rPr>
        <w:t xml:space="preserve">server </w:t>
      </w:r>
      <w:r w:rsidR="00523F75">
        <w:rPr>
          <w:lang w:eastAsia="ja-JP"/>
          <w14:ligatures w14:val="standard"/>
        </w:rPr>
        <w:t>established connection with the gateway</w:t>
      </w:r>
      <w:r w:rsidR="007C001B">
        <w:rPr>
          <w:lang w:eastAsia="ja-JP"/>
          <w14:ligatures w14:val="standard"/>
        </w:rPr>
        <w:t>,</w:t>
      </w:r>
      <w:r w:rsidR="00523F75">
        <w:rPr>
          <w:lang w:eastAsia="ja-JP"/>
          <w14:ligatures w14:val="standard"/>
        </w:rPr>
        <w:t xml:space="preserve"> the status is set to </w:t>
      </w:r>
      <w:r w:rsidR="006D2298">
        <w:rPr>
          <w:lang w:eastAsia="ja-JP"/>
          <w14:ligatures w14:val="standard"/>
        </w:rPr>
        <w:t>“</w:t>
      </w:r>
      <w:r w:rsidR="004339F6">
        <w:rPr>
          <w:lang w:eastAsia="ja-JP"/>
          <w14:ligatures w14:val="standard"/>
        </w:rPr>
        <w:t>connect</w:t>
      </w:r>
      <w:r w:rsidR="007C001B">
        <w:rPr>
          <w:lang w:eastAsia="ja-JP"/>
          <w14:ligatures w14:val="standard"/>
        </w:rPr>
        <w:t>ed</w:t>
      </w:r>
      <w:r w:rsidR="006D2298">
        <w:rPr>
          <w:lang w:eastAsia="ja-JP"/>
          <w14:ligatures w14:val="standard"/>
        </w:rPr>
        <w:t>”</w:t>
      </w:r>
      <w:r w:rsidR="00523F75">
        <w:rPr>
          <w:lang w:eastAsia="ja-JP"/>
          <w14:ligatures w14:val="standard"/>
        </w:rPr>
        <w:t xml:space="preserve">. </w:t>
      </w:r>
    </w:p>
    <w:p w:rsidR="003763FC" w:rsidRDefault="003763FC" w:rsidP="00DE48D7">
      <w:pPr>
        <w:pStyle w:val="Statements"/>
        <w:ind w:firstLine="0"/>
        <w:rPr>
          <w:lang w:eastAsia="ja-JP"/>
          <w14:ligatures w14:val="standard"/>
        </w:rPr>
      </w:pPr>
    </w:p>
    <w:p w:rsidR="003763FC" w:rsidRDefault="003763FC" w:rsidP="00DE48D7">
      <w:pPr>
        <w:pStyle w:val="Statements"/>
        <w:ind w:firstLine="0"/>
        <w:rPr>
          <w:lang w:eastAsia="ja-JP"/>
          <w14:ligatures w14:val="standard"/>
        </w:rPr>
      </w:pPr>
      <w:r>
        <w:rPr>
          <w:noProof/>
          <w:lang w:val="es-CO" w:eastAsia="es-CO"/>
        </w:rPr>
        <w:lastRenderedPageBreak/>
        <w:drawing>
          <wp:inline distT="0" distB="0" distL="0" distR="0" wp14:anchorId="52829674" wp14:editId="76D2D2B4">
            <wp:extent cx="3196877" cy="1331366"/>
            <wp:effectExtent l="0" t="0" r="3810" b="254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0825" cy="1337175"/>
                    </a:xfrm>
                    <a:prstGeom prst="rect">
                      <a:avLst/>
                    </a:prstGeom>
                  </pic:spPr>
                </pic:pic>
              </a:graphicData>
            </a:graphic>
          </wp:inline>
        </w:drawing>
      </w:r>
    </w:p>
    <w:p w:rsidR="003763FC" w:rsidRDefault="004339F6">
      <w:pPr>
        <w:pStyle w:val="FigureCaption"/>
      </w:pPr>
      <w:r>
        <w:rPr>
          <w:rStyle w:val="Label"/>
          <w:b/>
        </w:rPr>
        <w:t>Figure 4</w:t>
      </w:r>
      <w:r w:rsidR="003763FC" w:rsidRPr="00B515D5">
        <w:rPr>
          <w:rStyle w:val="Label"/>
        </w:rPr>
        <w:t>:</w:t>
      </w:r>
      <w:r w:rsidR="003763FC">
        <w:rPr>
          <w:rStyle w:val="Label"/>
        </w:rPr>
        <w:t xml:space="preserve"> </w:t>
      </w:r>
      <w:r w:rsidR="003763FC">
        <w:t>Gateway registry on</w:t>
      </w:r>
      <w:r w:rsidR="007C001B">
        <w:t xml:space="preserve"> the</w:t>
      </w:r>
      <w:r w:rsidR="003763FC">
        <w:t xml:space="preserve"> </w:t>
      </w:r>
      <w:r w:rsidR="00325792">
        <w:t>IoT server</w:t>
      </w:r>
      <w:r w:rsidR="003763FC">
        <w:t>.</w:t>
      </w:r>
    </w:p>
    <w:p w:rsidR="00127EA2" w:rsidRDefault="004339F6">
      <w:pPr>
        <w:pStyle w:val="FigureCaption"/>
      </w:pPr>
      <w:r>
        <w:t>We also configured an application</w:t>
      </w:r>
      <w:r w:rsidR="00523F75">
        <w:t xml:space="preserve"> </w:t>
      </w:r>
      <w:r w:rsidR="007B37E8">
        <w:t xml:space="preserve">that </w:t>
      </w:r>
      <w:r>
        <w:t>is intended for</w:t>
      </w:r>
      <w:r w:rsidR="00523F75">
        <w:t xml:space="preserve"> </w:t>
      </w:r>
      <w:ins w:id="253" w:author="lfninov lfninov" w:date="2021-05-27T05:18:00Z">
        <w:r w:rsidR="00CB7F1F">
          <w:t>two</w:t>
        </w:r>
      </w:ins>
      <w:del w:id="254" w:author="lfninov lfninov" w:date="2021-05-27T05:18:00Z">
        <w:r w:rsidR="00523F75" w:rsidDel="00CB7F1F">
          <w:delText>2</w:delText>
        </w:r>
      </w:del>
      <w:r w:rsidR="00523F75">
        <w:t xml:space="preserve"> purposes</w:t>
      </w:r>
      <w:r w:rsidR="002E3DFB">
        <w:t>.</w:t>
      </w:r>
      <w:r w:rsidR="00523F75">
        <w:t xml:space="preserve"> </w:t>
      </w:r>
      <w:r w:rsidR="007C001B">
        <w:t xml:space="preserve">The </w:t>
      </w:r>
      <w:r w:rsidR="00523F75">
        <w:t>first is to associate all the measure nodes that will be part of the network</w:t>
      </w:r>
      <w:r w:rsidR="002E3DFB">
        <w:t>. The</w:t>
      </w:r>
      <w:r w:rsidR="00523F75">
        <w:t xml:space="preserve"> second</w:t>
      </w:r>
      <w:r w:rsidR="002E3DFB">
        <w:t xml:space="preserve"> is</w:t>
      </w:r>
      <w:r w:rsidR="00523F75">
        <w:t xml:space="preserve"> to define general rules and procedures that will be applie</w:t>
      </w:r>
      <w:r w:rsidR="00F66903">
        <w:t>d to the information reported by</w:t>
      </w:r>
      <w:r w:rsidR="00523F75">
        <w:t xml:space="preserve"> the nodes associated to the application</w:t>
      </w:r>
      <w:r w:rsidR="00F66903">
        <w:t>, so that information</w:t>
      </w:r>
      <w:r w:rsidR="00523F75">
        <w:t xml:space="preserve"> can</w:t>
      </w:r>
      <w:r w:rsidR="00127EA2">
        <w:t xml:space="preserve"> be manage</w:t>
      </w:r>
      <w:r w:rsidR="002333DA">
        <w:t>d</w:t>
      </w:r>
      <w:r w:rsidR="00127EA2">
        <w:t xml:space="preserve"> in a generalized way</w:t>
      </w:r>
      <w:r w:rsidR="002333DA">
        <w:t>,</w:t>
      </w:r>
      <w:r w:rsidR="00127EA2">
        <w:t xml:space="preserve"> </w:t>
      </w:r>
      <w:r w:rsidR="00127EA2" w:rsidRPr="009F540B">
        <w:t>e.g.</w:t>
      </w:r>
      <w:ins w:id="255" w:author="Miguel" w:date="2021-05-28T20:59:00Z">
        <w:r w:rsidR="009F540B">
          <w:t>,</w:t>
        </w:r>
      </w:ins>
      <w:r w:rsidR="00127EA2">
        <w:t xml:space="preserve"> decode functions and integrations.</w:t>
      </w:r>
    </w:p>
    <w:p w:rsidR="00127EA2" w:rsidRDefault="00127EA2">
      <w:pPr>
        <w:pStyle w:val="FigureCaption"/>
      </w:pPr>
      <w:r>
        <w:t>In our case</w:t>
      </w:r>
      <w:r w:rsidR="003577DC">
        <w:t>,</w:t>
      </w:r>
      <w:r>
        <w:t xml:space="preserve"> the </w:t>
      </w:r>
      <w:r w:rsidR="00704A0A">
        <w:t>measures taken in the remote devices</w:t>
      </w:r>
      <w:r>
        <w:t xml:space="preserve"> </w:t>
      </w:r>
      <w:r w:rsidR="003577DC">
        <w:t xml:space="preserve">are </w:t>
      </w:r>
      <w:r w:rsidR="00B53809">
        <w:t>encoded in an array of 8</w:t>
      </w:r>
      <w:r>
        <w:t xml:space="preserve"> bytes</w:t>
      </w:r>
      <w:r w:rsidR="00704A0A">
        <w:t xml:space="preserve"> length,</w:t>
      </w:r>
      <w:r>
        <w:t xml:space="preserve"> byte</w:t>
      </w:r>
      <w:r w:rsidR="00704A0A">
        <w:t>s</w:t>
      </w:r>
      <w:r>
        <w:t xml:space="preserve"> 0 to 2 </w:t>
      </w:r>
      <w:r w:rsidR="00F66903">
        <w:t>were</w:t>
      </w:r>
      <w:r>
        <w:t xml:space="preserve"> used to encode latitude, bytes 3 to 5 </w:t>
      </w:r>
      <w:r w:rsidR="00F66903">
        <w:t>were</w:t>
      </w:r>
      <w:r>
        <w:t xml:space="preserve"> used to encode longitude and bytes 6 and 7 </w:t>
      </w:r>
      <w:r w:rsidR="00F66903">
        <w:t>were</w:t>
      </w:r>
      <w:r>
        <w:t xml:space="preserve"> </w:t>
      </w:r>
      <w:r w:rsidR="00704A0A">
        <w:t xml:space="preserve">reserved </w:t>
      </w:r>
      <w:r w:rsidR="008E4D20">
        <w:t xml:space="preserve">to </w:t>
      </w:r>
      <w:ins w:id="256" w:author="lfninov lfninov" w:date="2021-05-27T05:19:00Z">
        <w:r w:rsidR="00CB7F1F">
          <w:t>th</w:t>
        </w:r>
      </w:ins>
      <w:ins w:id="257" w:author="lfninov lfninov" w:date="2021-05-27T05:20:00Z">
        <w:r w:rsidR="00CB7F1F">
          <w:t xml:space="preserve">e </w:t>
        </w:r>
      </w:ins>
      <w:r w:rsidRPr="009F540B">
        <w:t>fill</w:t>
      </w:r>
      <w:ins w:id="258" w:author="lfninov lfninov" w:date="2021-05-27T05:20:00Z">
        <w:r w:rsidR="00CB7F1F" w:rsidRPr="009F540B">
          <w:t>ing</w:t>
        </w:r>
      </w:ins>
      <w:del w:id="259" w:author="lfninov lfninov" w:date="2021-05-27T05:20:00Z">
        <w:r w:rsidRPr="009F540B" w:rsidDel="00CB7F1F">
          <w:delText xml:space="preserve"> </w:delText>
        </w:r>
        <w:r w:rsidR="008E4D20" w:rsidRPr="009F540B" w:rsidDel="00CB7F1F">
          <w:delText>the</w:delText>
        </w:r>
      </w:del>
      <w:r w:rsidR="008E4D20">
        <w:t xml:space="preserve"> </w:t>
      </w:r>
      <w:r>
        <w:t>level</w:t>
      </w:r>
      <w:r w:rsidR="008E4D20">
        <w:t>,</w:t>
      </w:r>
      <w:r>
        <w:t xml:space="preserve"> so we use</w:t>
      </w:r>
      <w:r w:rsidR="008E4D20">
        <w:t>d</w:t>
      </w:r>
      <w:r>
        <w:t xml:space="preserve"> a decode function that transforms this 64 base byte array into a JSON format</w:t>
      </w:r>
      <w:r w:rsidR="008E4D20">
        <w:t>,</w:t>
      </w:r>
      <w:r>
        <w:t xml:space="preserve"> which is more </w:t>
      </w:r>
      <w:del w:id="260" w:author="lfninov lfninov" w:date="2021-05-27T05:21:00Z">
        <w:r w:rsidRPr="009F540B" w:rsidDel="00CB7F1F">
          <w:delText xml:space="preserve">compressible </w:delText>
        </w:r>
      </w:del>
      <w:ins w:id="261" w:author="lfninov lfninov" w:date="2021-05-27T05:21:00Z">
        <w:r w:rsidR="00CB7F1F" w:rsidRPr="009F540B">
          <w:t>understandable</w:t>
        </w:r>
        <w:r w:rsidR="00CB7F1F">
          <w:t xml:space="preserve"> </w:t>
        </w:r>
      </w:ins>
      <w:del w:id="262" w:author="lfninov lfninov" w:date="2021-05-27T05:22:00Z">
        <w:r w:rsidDel="00CB7F1F">
          <w:delText xml:space="preserve">for </w:delText>
        </w:r>
      </w:del>
      <w:ins w:id="263" w:author="lfninov lfninov" w:date="2021-05-27T05:22:00Z">
        <w:r w:rsidR="00CB7F1F">
          <w:t xml:space="preserve">by </w:t>
        </w:r>
      </w:ins>
      <w:r>
        <w:t>users</w:t>
      </w:r>
      <w:r w:rsidR="00704A0A">
        <w:t>.</w:t>
      </w:r>
    </w:p>
    <w:p w:rsidR="007401C7" w:rsidRDefault="008E4D20">
      <w:pPr>
        <w:pStyle w:val="FigureCaption"/>
      </w:pPr>
      <w:r>
        <w:t xml:space="preserve">Then, </w:t>
      </w:r>
      <w:r w:rsidR="00127EA2">
        <w:t xml:space="preserve">the integrations </w:t>
      </w:r>
      <w:r w:rsidR="004339F6">
        <w:t>phase</w:t>
      </w:r>
      <w:r w:rsidR="00127EA2">
        <w:t xml:space="preserve"> defines how to process data after it is received and validated in the server</w:t>
      </w:r>
      <w:r>
        <w:t>.</w:t>
      </w:r>
      <w:r w:rsidR="00127EA2">
        <w:t xml:space="preserve"> </w:t>
      </w:r>
      <w:r>
        <w:t xml:space="preserve">We </w:t>
      </w:r>
      <w:r w:rsidR="00127EA2">
        <w:t>decide</w:t>
      </w:r>
      <w:r>
        <w:t>d</w:t>
      </w:r>
      <w:r w:rsidR="00127EA2">
        <w:t xml:space="preserve"> to use a MQTT broker</w:t>
      </w:r>
      <w:r w:rsidR="004115E4">
        <w:t xml:space="preserve"> because </w:t>
      </w:r>
      <w:r w:rsidR="007401C7">
        <w:t>the server implements</w:t>
      </w:r>
      <w:r w:rsidR="004115E4">
        <w:t xml:space="preserve"> a</w:t>
      </w:r>
      <w:r w:rsidR="007401C7">
        <w:t xml:space="preserve"> Mosquito</w:t>
      </w:r>
      <w:r w:rsidR="004115E4">
        <w:rPr>
          <w:rStyle w:val="Refdenotaalpie"/>
        </w:rPr>
        <w:footnoteReference w:id="4"/>
      </w:r>
      <w:r w:rsidR="007401C7">
        <w:t xml:space="preserve"> instance and</w:t>
      </w:r>
      <w:r w:rsidR="00127EA2">
        <w:t xml:space="preserve"> </w:t>
      </w:r>
      <w:r w:rsidR="007401C7">
        <w:t>create</w:t>
      </w:r>
      <w:r>
        <w:t>s</w:t>
      </w:r>
      <w:r w:rsidR="007401C7">
        <w:t xml:space="preserve"> a topic with the name of the application</w:t>
      </w:r>
      <w:r w:rsidR="004115E4">
        <w:t xml:space="preserve"> configured</w:t>
      </w:r>
      <w:r>
        <w:t>.</w:t>
      </w:r>
      <w:r w:rsidR="004115E4">
        <w:t xml:space="preserve"> </w:t>
      </w:r>
      <w:del w:id="264" w:author="Miguel" w:date="2021-05-28T21:00:00Z">
        <w:r w:rsidRPr="00CB7F1F" w:rsidDel="009F540B">
          <w:rPr>
            <w:highlight w:val="yellow"/>
            <w:rPrChange w:id="265" w:author="lfninov lfninov" w:date="2021-05-27T05:22:00Z">
              <w:rPr/>
            </w:rPrChange>
          </w:rPr>
          <w:delText>In</w:delText>
        </w:r>
        <w:r w:rsidR="006D2298" w:rsidRPr="00CB7F1F" w:rsidDel="009F540B">
          <w:rPr>
            <w:highlight w:val="yellow"/>
            <w:rPrChange w:id="266" w:author="lfninov lfninov" w:date="2021-05-27T05:22:00Z">
              <w:rPr/>
            </w:rPrChange>
          </w:rPr>
          <w:delText xml:space="preserve"> </w:delText>
        </w:r>
        <w:r w:rsidR="004115E4" w:rsidRPr="00CB7F1F" w:rsidDel="009F540B">
          <w:rPr>
            <w:highlight w:val="yellow"/>
            <w:rPrChange w:id="267" w:author="lfninov lfninov" w:date="2021-05-27T05:22:00Z">
              <w:rPr/>
            </w:rPrChange>
          </w:rPr>
          <w:delText>this way</w:delText>
        </w:r>
      </w:del>
      <w:ins w:id="268" w:author="Miguel" w:date="2021-05-28T21:00:00Z">
        <w:r w:rsidR="009F540B">
          <w:t>So that</w:t>
        </w:r>
      </w:ins>
      <w:del w:id="269" w:author="Miguel" w:date="2021-05-28T21:00:00Z">
        <w:r w:rsidDel="009F540B">
          <w:delText>,</w:delText>
        </w:r>
      </w:del>
      <w:r w:rsidR="004115E4">
        <w:t xml:space="preserve"> whenever</w:t>
      </w:r>
      <w:r w:rsidR="007401C7">
        <w:t xml:space="preserve"> new data coming from measure units reach the server and </w:t>
      </w:r>
      <w:r>
        <w:t>are</w:t>
      </w:r>
      <w:r w:rsidR="007401C7">
        <w:t xml:space="preserve"> </w:t>
      </w:r>
      <w:r w:rsidR="004339F6">
        <w:t xml:space="preserve">successfully </w:t>
      </w:r>
      <w:r w:rsidR="00704A0A">
        <w:t xml:space="preserve">evaluated </w:t>
      </w:r>
      <w:r w:rsidR="007401C7">
        <w:t>according to the validat</w:t>
      </w:r>
      <w:r w:rsidR="009E3D86">
        <w:t>ion</w:t>
      </w:r>
      <w:r w:rsidR="007401C7">
        <w:t xml:space="preserve"> and decod</w:t>
      </w:r>
      <w:r w:rsidR="006D2298">
        <w:t>ing</w:t>
      </w:r>
      <w:r w:rsidR="007401C7">
        <w:t xml:space="preserve"> function</w:t>
      </w:r>
      <w:r w:rsidR="004115E4">
        <w:t>s</w:t>
      </w:r>
      <w:r w:rsidR="00704A0A">
        <w:t>,</w:t>
      </w:r>
      <w:r w:rsidR="007401C7">
        <w:t xml:space="preserve"> the </w:t>
      </w:r>
      <w:r w:rsidR="00704A0A">
        <w:t xml:space="preserve">readable </w:t>
      </w:r>
      <w:r w:rsidR="007401C7">
        <w:t>payload is publish</w:t>
      </w:r>
      <w:r>
        <w:t>ed</w:t>
      </w:r>
      <w:r w:rsidR="007401C7">
        <w:t xml:space="preserve"> in the topic</w:t>
      </w:r>
      <w:r w:rsidR="00704A0A">
        <w:t xml:space="preserve"> created for the application</w:t>
      </w:r>
      <w:r w:rsidR="004115E4">
        <w:t xml:space="preserve"> in the broker</w:t>
      </w:r>
      <w:r w:rsidR="007401C7">
        <w:t xml:space="preserve">. </w:t>
      </w:r>
      <w:r w:rsidR="004115E4">
        <w:t>As soon as the</w:t>
      </w:r>
      <w:r w:rsidR="007401C7">
        <w:t xml:space="preserve"> IoT server </w:t>
      </w:r>
      <w:r w:rsidR="004115E4">
        <w:t>was</w:t>
      </w:r>
      <w:r w:rsidR="007401C7">
        <w:t xml:space="preserve"> configured, </w:t>
      </w:r>
      <w:r w:rsidR="004115E4">
        <w:t>it was started along with the gateway</w:t>
      </w:r>
      <w:r w:rsidR="009E3D86">
        <w:t>,</w:t>
      </w:r>
      <w:r w:rsidR="007401C7">
        <w:t xml:space="preserve"> </w:t>
      </w:r>
      <w:r w:rsidR="004115E4">
        <w:t xml:space="preserve">so both </w:t>
      </w:r>
      <w:r w:rsidR="009E3D86">
        <w:t xml:space="preserve">of them </w:t>
      </w:r>
      <w:r w:rsidR="004115E4">
        <w:t>remain</w:t>
      </w:r>
      <w:r w:rsidR="007401C7">
        <w:t xml:space="preserve"> up and running.</w:t>
      </w:r>
    </w:p>
    <w:p w:rsidR="004339F6" w:rsidRDefault="00E31EC5">
      <w:pPr>
        <w:pStyle w:val="FigureCaption"/>
      </w:pPr>
      <w:r>
        <w:t xml:space="preserve">The following </w:t>
      </w:r>
      <w:r w:rsidR="007401C7">
        <w:t xml:space="preserve">step </w:t>
      </w:r>
      <w:r w:rsidR="004115E4">
        <w:t>was</w:t>
      </w:r>
      <w:r w:rsidR="007401C7">
        <w:t xml:space="preserve"> to extract data from the broker</w:t>
      </w:r>
      <w:r>
        <w:t>,</w:t>
      </w:r>
      <w:r w:rsidR="007401C7">
        <w:t xml:space="preserve"> </w:t>
      </w:r>
      <w:r>
        <w:t xml:space="preserve">hence </w:t>
      </w:r>
      <w:r w:rsidR="007401C7">
        <w:t>an MQTT client was implemented</w:t>
      </w:r>
      <w:r w:rsidR="00242635">
        <w:t xml:space="preserve"> and ran</w:t>
      </w:r>
      <w:r w:rsidR="007401C7">
        <w:t xml:space="preserve"> in the backend server</w:t>
      </w:r>
      <w:r>
        <w:t>.</w:t>
      </w:r>
      <w:r w:rsidR="007401C7">
        <w:t xml:space="preserve"> </w:t>
      </w:r>
      <w:r>
        <w:t xml:space="preserve">We </w:t>
      </w:r>
      <w:r w:rsidR="007401C7">
        <w:t xml:space="preserve">used a </w:t>
      </w:r>
      <w:r>
        <w:t xml:space="preserve">Java </w:t>
      </w:r>
      <w:r w:rsidR="00DB6541">
        <w:t>implementation offered by TTN</w:t>
      </w:r>
      <w:r>
        <w:t>.</w:t>
      </w:r>
      <w:r w:rsidR="00DB6541">
        <w:t xml:space="preserve"> </w:t>
      </w:r>
      <w:r w:rsidR="006E2511">
        <w:t xml:space="preserve">The </w:t>
      </w:r>
      <w:r w:rsidR="00DB6541">
        <w:t xml:space="preserve">repository is open and it is available in </w:t>
      </w:r>
      <w:r w:rsidR="006E2511">
        <w:t xml:space="preserve">a </w:t>
      </w:r>
      <w:r w:rsidR="00704A0A">
        <w:t>public repository</w:t>
      </w:r>
      <w:r w:rsidR="004C22C6">
        <w:t xml:space="preserve"> </w:t>
      </w:r>
      <w:r w:rsidR="004C22C6" w:rsidRPr="004C22C6">
        <w:rPr>
          <w:rFonts w:cstheme="minorBidi"/>
          <w:lang w:val="en-US" w:eastAsia="es-ES"/>
          <w14:ligatures w14:val="none"/>
        </w:rPr>
        <w:t>(</w:t>
      </w:r>
      <w:proofErr w:type="spellStart"/>
      <w:r w:rsidR="004C22C6" w:rsidRPr="004339F6">
        <w:rPr>
          <w:rFonts w:cstheme="minorBidi"/>
          <w:lang w:val="en-US" w:eastAsia="es-ES"/>
          <w14:ligatures w14:val="none"/>
        </w:rPr>
        <w:t>Cambier</w:t>
      </w:r>
      <w:proofErr w:type="spellEnd"/>
      <w:r w:rsidR="004C22C6" w:rsidRPr="004C22C6">
        <w:rPr>
          <w:rFonts w:cstheme="minorBidi"/>
          <w:lang w:val="en-US" w:eastAsia="es-ES"/>
          <w14:ligatures w14:val="none"/>
        </w:rPr>
        <w:t>,</w:t>
      </w:r>
      <w:r w:rsidR="003531D7">
        <w:rPr>
          <w:rFonts w:cstheme="minorBidi"/>
          <w:lang w:val="en-US" w:eastAsia="es-ES"/>
          <w14:ligatures w14:val="none"/>
        </w:rPr>
        <w:t xml:space="preserve"> </w:t>
      </w:r>
      <w:r w:rsidR="004C22C6" w:rsidRPr="004C22C6">
        <w:rPr>
          <w:rFonts w:cstheme="minorBidi"/>
          <w:lang w:val="en-US" w:eastAsia="es-ES"/>
          <w14:ligatures w14:val="none"/>
        </w:rPr>
        <w:t>2016)</w:t>
      </w:r>
      <w:r w:rsidR="003531D7">
        <w:rPr>
          <w:rFonts w:cstheme="minorBidi"/>
          <w:lang w:val="en-US" w:eastAsia="es-ES"/>
          <w14:ligatures w14:val="none"/>
        </w:rPr>
        <w:t>.</w:t>
      </w:r>
      <w:r w:rsidR="00DB6541">
        <w:t xml:space="preserve"> </w:t>
      </w:r>
      <w:r w:rsidR="003531D7">
        <w:t xml:space="preserve">The </w:t>
      </w:r>
      <w:del w:id="270" w:author="Miguel" w:date="2021-05-27T12:41:00Z">
        <w:r w:rsidR="00DB6541" w:rsidRPr="00BD6B67" w:rsidDel="00A6054C">
          <w:rPr>
            <w:highlight w:val="yellow"/>
            <w:rPrChange w:id="271" w:author="lfninov lfninov" w:date="2021-05-27T05:23:00Z">
              <w:rPr/>
            </w:rPrChange>
          </w:rPr>
          <w:delText>code</w:delText>
        </w:r>
        <w:r w:rsidR="00DB6541" w:rsidDel="00A6054C">
          <w:delText xml:space="preserve"> </w:delText>
        </w:r>
      </w:del>
      <w:ins w:id="272" w:author="Miguel" w:date="2021-05-27T12:41:00Z">
        <w:r w:rsidR="00A6054C">
          <w:t xml:space="preserve">source code </w:t>
        </w:r>
      </w:ins>
      <w:r w:rsidR="00DB6541">
        <w:t>has a listener that continuously demands for information to the broker</w:t>
      </w:r>
      <w:r w:rsidR="00574489">
        <w:t>.</w:t>
      </w:r>
      <w:r w:rsidR="00DB6541">
        <w:t xml:space="preserve"> </w:t>
      </w:r>
      <w:r w:rsidR="00574489">
        <w:t xml:space="preserve">When </w:t>
      </w:r>
      <w:r w:rsidR="00DB6541">
        <w:t>new information is obtained</w:t>
      </w:r>
      <w:r w:rsidR="00574489">
        <w:t>,</w:t>
      </w:r>
      <w:r w:rsidR="00DB6541">
        <w:t xml:space="preserve"> we use a function that process</w:t>
      </w:r>
      <w:r w:rsidR="00574489">
        <w:t>es</w:t>
      </w:r>
      <w:r w:rsidR="00DB6541">
        <w:t xml:space="preserve"> these data, </w:t>
      </w:r>
      <w:r w:rsidR="00574489">
        <w:t>by</w:t>
      </w:r>
      <w:r w:rsidR="00DB6541">
        <w:t xml:space="preserve"> search</w:t>
      </w:r>
      <w:r w:rsidR="00574489">
        <w:t>ing</w:t>
      </w:r>
      <w:r w:rsidR="00DB6541">
        <w:t xml:space="preserve"> the id code of the dumpster that sends the information, then</w:t>
      </w:r>
      <w:r w:rsidR="00574489">
        <w:t>,</w:t>
      </w:r>
      <w:r w:rsidR="00DB6541">
        <w:t xml:space="preserve"> that data </w:t>
      </w:r>
      <w:r w:rsidR="00574489">
        <w:t xml:space="preserve">is </w:t>
      </w:r>
      <w:r w:rsidR="00DB6541">
        <w:t xml:space="preserve">stored in a </w:t>
      </w:r>
      <w:proofErr w:type="spellStart"/>
      <w:ins w:id="273" w:author="Miguel" w:date="2021-05-27T12:42:00Z">
        <w:r w:rsidR="00A6054C">
          <w:t>P</w:t>
        </w:r>
      </w:ins>
      <w:del w:id="274" w:author="Miguel" w:date="2021-05-27T12:42:00Z">
        <w:r w:rsidR="00DB6541" w:rsidDel="00A6054C">
          <w:delText>p</w:delText>
        </w:r>
      </w:del>
      <w:r w:rsidR="00DB6541">
        <w:t>ostgres</w:t>
      </w:r>
      <w:proofErr w:type="spellEnd"/>
      <w:r w:rsidR="00DB6541">
        <w:t xml:space="preserve"> data base.</w:t>
      </w:r>
    </w:p>
    <w:p w:rsidR="004339F6" w:rsidRDefault="004339F6">
      <w:pPr>
        <w:pStyle w:val="FigureCaption"/>
      </w:pPr>
    </w:p>
    <w:p w:rsidR="004C22C6" w:rsidRDefault="004C22C6">
      <w:pPr>
        <w:pStyle w:val="FigureCaption"/>
      </w:pPr>
    </w:p>
    <w:p w:rsidR="00704A0A" w:rsidRDefault="00704A0A" w:rsidP="00704A0A">
      <w:pPr>
        <w:pStyle w:val="AdditionalInfoHead"/>
      </w:pPr>
      <w:r w:rsidRPr="00FF4EB4">
        <w:lastRenderedPageBreak/>
        <w:t>4.3. Transmission results</w:t>
      </w:r>
      <w:r>
        <w:t xml:space="preserve"> </w:t>
      </w:r>
    </w:p>
    <w:p w:rsidR="00DB6541" w:rsidRDefault="00704A0A" w:rsidP="00F82AF8">
      <w:pPr>
        <w:pStyle w:val="Statements"/>
        <w:spacing w:line="276" w:lineRule="auto"/>
        <w:ind w:firstLine="0"/>
        <w:rPr>
          <w:lang w:val="en-GB" w:eastAsia="ja-JP"/>
          <w14:ligatures w14:val="standard"/>
        </w:rPr>
      </w:pPr>
      <w:r>
        <w:rPr>
          <w:lang w:val="en-GB" w:eastAsia="ja-JP"/>
          <w14:ligatures w14:val="standard"/>
        </w:rPr>
        <w:t xml:space="preserve">After </w:t>
      </w:r>
      <w:r w:rsidR="004E7262">
        <w:rPr>
          <w:lang w:val="en-GB" w:eastAsia="ja-JP"/>
          <w14:ligatures w14:val="standard"/>
        </w:rPr>
        <w:t xml:space="preserve">some </w:t>
      </w:r>
      <w:r>
        <w:rPr>
          <w:lang w:val="en-GB" w:eastAsia="ja-JP"/>
          <w14:ligatures w14:val="standard"/>
        </w:rPr>
        <w:t>configurations</w:t>
      </w:r>
      <w:r w:rsidR="004E7262">
        <w:rPr>
          <w:lang w:val="en-GB" w:eastAsia="ja-JP"/>
          <w14:ligatures w14:val="standard"/>
        </w:rPr>
        <w:t>,</w:t>
      </w:r>
      <w:r w:rsidR="007D5527">
        <w:rPr>
          <w:lang w:val="en-GB" w:eastAsia="ja-JP"/>
          <w14:ligatures w14:val="standard"/>
        </w:rPr>
        <w:t xml:space="preserve"> </w:t>
      </w:r>
      <w:r>
        <w:rPr>
          <w:lang w:val="en-GB" w:eastAsia="ja-JP"/>
          <w14:ligatures w14:val="standard"/>
        </w:rPr>
        <w:t xml:space="preserve">we </w:t>
      </w:r>
      <w:r w:rsidR="007D5527">
        <w:rPr>
          <w:lang w:val="en-GB" w:eastAsia="ja-JP"/>
          <w14:ligatures w14:val="standard"/>
        </w:rPr>
        <w:t>ran a</w:t>
      </w:r>
      <w:r w:rsidR="004C22C6">
        <w:rPr>
          <w:lang w:val="en-GB" w:eastAsia="ja-JP"/>
          <w14:ligatures w14:val="standard"/>
        </w:rPr>
        <w:t xml:space="preserve"> transmission test</w:t>
      </w:r>
      <w:r w:rsidR="00DC128D">
        <w:rPr>
          <w:lang w:val="en-GB" w:eastAsia="ja-JP"/>
          <w14:ligatures w14:val="standard"/>
        </w:rPr>
        <w:t>.</w:t>
      </w:r>
      <w:r w:rsidR="004C22C6">
        <w:rPr>
          <w:lang w:val="en-GB" w:eastAsia="ja-JP"/>
          <w14:ligatures w14:val="standard"/>
        </w:rPr>
        <w:t xml:space="preserve"> </w:t>
      </w:r>
      <w:r w:rsidR="00DC128D">
        <w:rPr>
          <w:lang w:val="en-GB" w:eastAsia="ja-JP"/>
          <w14:ligatures w14:val="standard"/>
        </w:rPr>
        <w:t xml:space="preserve">Figure </w:t>
      </w:r>
      <w:r w:rsidR="004C22C6">
        <w:rPr>
          <w:lang w:val="en-GB" w:eastAsia="ja-JP"/>
          <w14:ligatures w14:val="standard"/>
        </w:rPr>
        <w:t>5-A</w:t>
      </w:r>
      <w:r>
        <w:rPr>
          <w:lang w:val="en-GB" w:eastAsia="ja-JP"/>
          <w14:ligatures w14:val="standard"/>
        </w:rPr>
        <w:t xml:space="preserve"> show the log running on the gateway</w:t>
      </w:r>
      <w:r w:rsidR="001A2E13">
        <w:rPr>
          <w:lang w:val="en-GB" w:eastAsia="ja-JP"/>
          <w14:ligatures w14:val="standard"/>
        </w:rPr>
        <w:t>, with</w:t>
      </w:r>
      <w:r>
        <w:rPr>
          <w:lang w:val="en-GB" w:eastAsia="ja-JP"/>
          <w14:ligatures w14:val="standard"/>
        </w:rPr>
        <w:t xml:space="preserve"> encoded messages being reported by nodes and captured and retransmitted by the gateway.</w:t>
      </w:r>
      <w:r w:rsidR="00FF4EB4" w:rsidRPr="00F17CC4">
        <w:rPr>
          <w:noProof/>
          <w:lang w:val="en-GB" w:eastAsia="es-CO"/>
        </w:rPr>
        <w:t xml:space="preserve"> </w:t>
      </w:r>
    </w:p>
    <w:p w:rsidR="00500C98" w:rsidRDefault="00500C98" w:rsidP="00DE48D7">
      <w:pPr>
        <w:pStyle w:val="Statements"/>
        <w:ind w:firstLine="0"/>
        <w:rPr>
          <w:lang w:val="en-GB" w:eastAsia="ja-JP"/>
          <w14:ligatures w14:val="standard"/>
        </w:rPr>
      </w:pPr>
    </w:p>
    <w:p w:rsidR="00325792" w:rsidRDefault="00FF4EB4" w:rsidP="00DE48D7">
      <w:pPr>
        <w:pStyle w:val="Statements"/>
        <w:ind w:firstLine="0"/>
        <w:rPr>
          <w:lang w:val="en-GB" w:eastAsia="ja-JP"/>
          <w14:ligatures w14:val="standard"/>
        </w:rPr>
      </w:pPr>
      <w:r w:rsidRPr="00F17CC4">
        <w:rPr>
          <w:noProof/>
          <w:lang w:val="es-CO" w:eastAsia="es-CO"/>
        </w:rPr>
        <mc:AlternateContent>
          <mc:Choice Requires="wps">
            <w:drawing>
              <wp:anchor distT="0" distB="0" distL="114300" distR="114300" simplePos="0" relativeHeight="251667456" behindDoc="0" locked="0" layoutInCell="1" allowOverlap="1" wp14:anchorId="10EA392E" wp14:editId="04A061DF">
                <wp:simplePos x="0" y="0"/>
                <wp:positionH relativeFrom="column">
                  <wp:posOffset>1438275</wp:posOffset>
                </wp:positionH>
                <wp:positionV relativeFrom="paragraph">
                  <wp:posOffset>2954020</wp:posOffset>
                </wp:positionV>
                <wp:extent cx="295275" cy="300038"/>
                <wp:effectExtent l="0" t="0" r="28575" b="24130"/>
                <wp:wrapNone/>
                <wp:docPr id="11" name="Cuadro de texto 11"/>
                <wp:cNvGraphicFramePr/>
                <a:graphic xmlns:a="http://schemas.openxmlformats.org/drawingml/2006/main">
                  <a:graphicData uri="http://schemas.microsoft.com/office/word/2010/wordprocessingShape">
                    <wps:wsp>
                      <wps:cNvSpPr txBox="1"/>
                      <wps:spPr>
                        <a:xfrm>
                          <a:off x="0" y="0"/>
                          <a:ext cx="295275" cy="3000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F257C" w:rsidRPr="00F17CC4" w:rsidRDefault="00CF257C" w:rsidP="00FF4EB4">
                            <w:pPr>
                              <w:rPr>
                                <w:sz w:val="26"/>
                                <w:lang w:val="es-CO"/>
                              </w:rPr>
                            </w:pPr>
                            <w:r>
                              <w:rPr>
                                <w:sz w:val="26"/>
                                <w:lang w:val="es-CO"/>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EA392E" id="Cuadro de texto 11" o:spid="_x0000_s1029" type="#_x0000_t202" style="position:absolute;left:0;text-align:left;margin-left:113.25pt;margin-top:232.6pt;width:23.25pt;height:23.6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" fillcolor="white [3201]" strokecolor="white [3212]" strokeweight=".5pt">
                <v:textbox>
                  <w:txbxContent>
                    <w:p w:rsidR="00CF257C" w:rsidRPr="00F17CC4" w:rsidRDefault="00CF257C" w:rsidP="00FF4EB4">
                      <w:pPr>
                        <w:rPr>
                          <w:sz w:val="26"/>
                          <w:lang w:val="es-CO"/>
                        </w:rPr>
                      </w:pPr>
                      <w:r>
                        <w:rPr>
                          <w:sz w:val="26"/>
                          <w:lang w:val="es-CO"/>
                        </w:rPr>
                        <w:t>B</w:t>
                      </w:r>
                    </w:p>
                  </w:txbxContent>
                </v:textbox>
              </v:shape>
            </w:pict>
          </mc:Fallback>
        </mc:AlternateContent>
      </w:r>
      <w:r w:rsidRPr="00F17CC4">
        <w:rPr>
          <w:noProof/>
          <w:lang w:val="es-CO" w:eastAsia="es-CO"/>
        </w:rPr>
        <mc:AlternateContent>
          <mc:Choice Requires="wps">
            <w:drawing>
              <wp:anchor distT="0" distB="0" distL="114300" distR="114300" simplePos="0" relativeHeight="251665408" behindDoc="0" locked="0" layoutInCell="1" allowOverlap="1" wp14:anchorId="17D7586B" wp14:editId="3B67C163">
                <wp:simplePos x="0" y="0"/>
                <wp:positionH relativeFrom="column">
                  <wp:posOffset>1419225</wp:posOffset>
                </wp:positionH>
                <wp:positionV relativeFrom="paragraph">
                  <wp:posOffset>1409065</wp:posOffset>
                </wp:positionV>
                <wp:extent cx="295275" cy="300038"/>
                <wp:effectExtent l="0" t="0" r="28575" b="24130"/>
                <wp:wrapNone/>
                <wp:docPr id="10" name="Cuadro de texto 10"/>
                <wp:cNvGraphicFramePr/>
                <a:graphic xmlns:a="http://schemas.openxmlformats.org/drawingml/2006/main">
                  <a:graphicData uri="http://schemas.microsoft.com/office/word/2010/wordprocessingShape">
                    <wps:wsp>
                      <wps:cNvSpPr txBox="1"/>
                      <wps:spPr>
                        <a:xfrm>
                          <a:off x="0" y="0"/>
                          <a:ext cx="295275" cy="3000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F257C" w:rsidRPr="00F17CC4" w:rsidRDefault="00CF257C" w:rsidP="00FF4EB4">
                            <w:pPr>
                              <w:rPr>
                                <w:sz w:val="26"/>
                                <w:lang w:val="es-CO"/>
                              </w:rPr>
                            </w:pPr>
                            <w:r w:rsidRPr="00F17CC4">
                              <w:rPr>
                                <w:sz w:val="26"/>
                                <w:lang w:val="es-CO"/>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7586B" id="Cuadro de texto 10" o:spid="_x0000_s1030" type="#_x0000_t202" style="position:absolute;left:0;text-align:left;margin-left:111.75pt;margin-top:110.95pt;width:23.25pt;height:23.6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" fillcolor="white [3201]" strokecolor="white [3212]" strokeweight=".5pt">
                <v:textbox>
                  <w:txbxContent>
                    <w:p w:rsidR="00CF257C" w:rsidRPr="00F17CC4" w:rsidRDefault="00CF257C" w:rsidP="00FF4EB4">
                      <w:pPr>
                        <w:rPr>
                          <w:sz w:val="26"/>
                          <w:lang w:val="es-CO"/>
                        </w:rPr>
                      </w:pPr>
                      <w:r w:rsidRPr="00F17CC4">
                        <w:rPr>
                          <w:sz w:val="26"/>
                          <w:lang w:val="es-CO"/>
                        </w:rPr>
                        <w:t>A</w:t>
                      </w:r>
                    </w:p>
                  </w:txbxContent>
                </v:textbox>
              </v:shape>
            </w:pict>
          </mc:Fallback>
        </mc:AlternateContent>
      </w:r>
      <w:r w:rsidR="004C22C6">
        <w:rPr>
          <w:noProof/>
          <w:lang w:val="es-CO" w:eastAsia="es-CO"/>
          <w14:ligatures w14:val="standard"/>
        </w:rPr>
        <w:drawing>
          <wp:inline distT="0" distB="0" distL="0" distR="0" wp14:anchorId="1672B581" wp14:editId="49A9D4BA">
            <wp:extent cx="3040380" cy="4619625"/>
            <wp:effectExtent l="0" t="0" r="762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40380" cy="4619625"/>
                    </a:xfrm>
                    <a:prstGeom prst="rect">
                      <a:avLst/>
                    </a:prstGeom>
                    <a:noFill/>
                    <a:ln>
                      <a:noFill/>
                    </a:ln>
                  </pic:spPr>
                </pic:pic>
              </a:graphicData>
            </a:graphic>
          </wp:inline>
        </w:drawing>
      </w:r>
    </w:p>
    <w:p w:rsidR="00325792" w:rsidRDefault="00FF4EB4" w:rsidP="00DE48D7">
      <w:pPr>
        <w:pStyle w:val="Statements"/>
        <w:ind w:firstLine="0"/>
        <w:rPr>
          <w:lang w:val="en-GB" w:eastAsia="ja-JP"/>
          <w14:ligatures w14:val="standard"/>
        </w:rPr>
      </w:pPr>
      <w:r>
        <w:rPr>
          <w:noProof/>
          <w:lang w:val="es-CO" w:eastAsia="es-CO"/>
        </w:rPr>
        <mc:AlternateContent>
          <mc:Choice Requires="wps">
            <w:drawing>
              <wp:anchor distT="0" distB="0" distL="114300" distR="114300" simplePos="0" relativeHeight="251669504" behindDoc="0" locked="0" layoutInCell="1" allowOverlap="1" wp14:anchorId="1352CC9F" wp14:editId="6A80BC90">
                <wp:simplePos x="0" y="0"/>
                <wp:positionH relativeFrom="column">
                  <wp:posOffset>1457325</wp:posOffset>
                </wp:positionH>
                <wp:positionV relativeFrom="paragraph">
                  <wp:posOffset>6985</wp:posOffset>
                </wp:positionV>
                <wp:extent cx="295275" cy="300038"/>
                <wp:effectExtent l="0" t="0" r="28575" b="24130"/>
                <wp:wrapNone/>
                <wp:docPr id="12" name="Cuadro de texto 12"/>
                <wp:cNvGraphicFramePr/>
                <a:graphic xmlns:a="http://schemas.openxmlformats.org/drawingml/2006/main">
                  <a:graphicData uri="http://schemas.microsoft.com/office/word/2010/wordprocessingShape">
                    <wps:wsp>
                      <wps:cNvSpPr txBox="1"/>
                      <wps:spPr>
                        <a:xfrm>
                          <a:off x="0" y="0"/>
                          <a:ext cx="295275" cy="3000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F257C" w:rsidRPr="00F17CC4" w:rsidRDefault="00CF257C" w:rsidP="00FF4EB4">
                            <w:pPr>
                              <w:rPr>
                                <w:sz w:val="26"/>
                                <w:lang w:val="es-CO"/>
                              </w:rPr>
                            </w:pPr>
                            <w:r>
                              <w:rPr>
                                <w:sz w:val="26"/>
                                <w:lang w:val="es-CO"/>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52CC9F" id="Cuadro de texto 12" o:spid="_x0000_s1031" type="#_x0000_t202" style="position:absolute;left:0;text-align:left;margin-left:114.75pt;margin-top:.55pt;width:23.25pt;height:23.6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" fillcolor="white [3201]" strokecolor="white [3212]" strokeweight=".5pt">
                <v:textbox>
                  <w:txbxContent>
                    <w:p w:rsidR="00CF257C" w:rsidRPr="00F17CC4" w:rsidRDefault="00CF257C" w:rsidP="00FF4EB4">
                      <w:pPr>
                        <w:rPr>
                          <w:sz w:val="26"/>
                          <w:lang w:val="es-CO"/>
                        </w:rPr>
                      </w:pPr>
                      <w:r>
                        <w:rPr>
                          <w:sz w:val="26"/>
                          <w:lang w:val="es-CO"/>
                        </w:rPr>
                        <w:t>C</w:t>
                      </w:r>
                    </w:p>
                  </w:txbxContent>
                </v:textbox>
              </v:shape>
            </w:pict>
          </mc:Fallback>
        </mc:AlternateContent>
      </w:r>
    </w:p>
    <w:p w:rsidR="00FF4EB4" w:rsidRDefault="00FF4EB4" w:rsidP="00DE48D7">
      <w:pPr>
        <w:pStyle w:val="Statements"/>
        <w:ind w:firstLine="0"/>
        <w:rPr>
          <w:lang w:val="en-GB" w:eastAsia="ja-JP"/>
          <w14:ligatures w14:val="standard"/>
        </w:rPr>
      </w:pPr>
    </w:p>
    <w:p w:rsidR="004C22C6" w:rsidRDefault="004C22C6" w:rsidP="00F17CC4">
      <w:pPr>
        <w:pStyle w:val="Statements"/>
        <w:ind w:firstLine="0"/>
        <w:rPr>
          <w:rStyle w:val="Label"/>
          <w:b/>
        </w:rPr>
      </w:pPr>
    </w:p>
    <w:p w:rsidR="00500C98" w:rsidRDefault="00500C98">
      <w:pPr>
        <w:pStyle w:val="FigureCaption"/>
      </w:pPr>
      <w:r w:rsidRPr="003763FC">
        <w:rPr>
          <w:rStyle w:val="Label"/>
          <w:b/>
        </w:rPr>
        <w:t xml:space="preserve">Figure </w:t>
      </w:r>
      <w:r w:rsidR="004C22C6">
        <w:rPr>
          <w:rStyle w:val="Label"/>
          <w:b/>
        </w:rPr>
        <w:t>5</w:t>
      </w:r>
      <w:r w:rsidRPr="00B515D5">
        <w:rPr>
          <w:rStyle w:val="Label"/>
        </w:rPr>
        <w:t>:</w:t>
      </w:r>
      <w:r>
        <w:rPr>
          <w:rStyle w:val="Label"/>
        </w:rPr>
        <w:t xml:space="preserve"> </w:t>
      </w:r>
      <w:r w:rsidR="001A2E13">
        <w:t xml:space="preserve">Messages </w:t>
      </w:r>
      <w:r w:rsidR="00381906">
        <w:t>flow through network compone</w:t>
      </w:r>
      <w:r w:rsidR="00381906" w:rsidRPr="00FF4EB4">
        <w:t>nts</w:t>
      </w:r>
      <w:r w:rsidR="001A2E13" w:rsidRPr="00FF4EB4">
        <w:t>: (A)</w:t>
      </w:r>
      <w:r w:rsidR="00FF4EB4" w:rsidRPr="00F17CC4">
        <w:t xml:space="preserve"> messages received in the gateway show in the Log read, (B) messages received and validated by the Application in the IoT server</w:t>
      </w:r>
      <w:r w:rsidR="00FF4EB4" w:rsidRPr="00FF4EB4">
        <w:t>, (C) messages retrieved by MQTT client running in the Backend Server</w:t>
      </w:r>
    </w:p>
    <w:p w:rsidR="00F82AF8" w:rsidRDefault="00704A0A">
      <w:pPr>
        <w:pStyle w:val="FigureCaption"/>
      </w:pPr>
      <w:r>
        <w:t>F</w:t>
      </w:r>
      <w:r w:rsidR="004C22C6">
        <w:t>igure 5-B</w:t>
      </w:r>
      <w:r>
        <w:t xml:space="preserve"> is a screenshot of the data application interface </w:t>
      </w:r>
      <w:r w:rsidR="00F82AF8">
        <w:t>show</w:t>
      </w:r>
      <w:r w:rsidR="001A2E13">
        <w:t>ing</w:t>
      </w:r>
      <w:r w:rsidR="00F82AF8">
        <w:t xml:space="preserve"> messages that where correctly decoded and validated according to the rules defined for the application. Notice that messages from the </w:t>
      </w:r>
      <w:r w:rsidR="001A2E13">
        <w:t>three</w:t>
      </w:r>
      <w:r w:rsidR="00F82AF8">
        <w:t xml:space="preserve"> configured end nodes are received in the server.</w:t>
      </w:r>
    </w:p>
    <w:p w:rsidR="00D32C93" w:rsidRDefault="00F82AF8" w:rsidP="009D5425">
      <w:pPr>
        <w:pStyle w:val="Statements"/>
        <w:ind w:firstLine="0"/>
      </w:pPr>
      <w:r>
        <w:lastRenderedPageBreak/>
        <w:t xml:space="preserve">Figure </w:t>
      </w:r>
      <w:r w:rsidR="00AD0949">
        <w:t>5-C</w:t>
      </w:r>
      <w:r>
        <w:t xml:space="preserve"> is the log of the MQTT client running on the back end side</w:t>
      </w:r>
      <w:r w:rsidR="008055AC">
        <w:t xml:space="preserve"> and</w:t>
      </w:r>
      <w:r>
        <w:t xml:space="preserve"> tak</w:t>
      </w:r>
      <w:r w:rsidR="008055AC">
        <w:t xml:space="preserve">ing </w:t>
      </w:r>
      <w:r>
        <w:t>the new messages form the application topic in the broker. At this point</w:t>
      </w:r>
      <w:r w:rsidR="008055AC">
        <w:t>,</w:t>
      </w:r>
      <w:r>
        <w:t xml:space="preserve"> information has already be</w:t>
      </w:r>
      <w:r w:rsidR="00565CAB">
        <w:t>en</w:t>
      </w:r>
      <w:r>
        <w:t xml:space="preserve"> decoded</w:t>
      </w:r>
      <w:r w:rsidR="00565CAB">
        <w:t>,</w:t>
      </w:r>
      <w:r>
        <w:t xml:space="preserve"> so </w:t>
      </w:r>
      <w:r w:rsidR="00565CAB">
        <w:t xml:space="preserve">that </w:t>
      </w:r>
      <w:r>
        <w:t>the payload can be read</w:t>
      </w:r>
      <w:r w:rsidR="00565CAB">
        <w:t>.</w:t>
      </w:r>
      <w:r>
        <w:t xml:space="preserve"> </w:t>
      </w:r>
      <w:r w:rsidR="00565CAB">
        <w:t>Two</w:t>
      </w:r>
      <w:r>
        <w:t xml:space="preserve"> elements </w:t>
      </w:r>
      <w:r w:rsidR="00565CAB">
        <w:t xml:space="preserve">are recognized, distance </w:t>
      </w:r>
      <w:r>
        <w:t xml:space="preserve">and location </w:t>
      </w:r>
      <w:proofErr w:type="spellStart"/>
      <w:r w:rsidR="00930E5C" w:rsidRPr="007B35C1">
        <w:t>Lat</w:t>
      </w:r>
      <w:proofErr w:type="spellEnd"/>
      <w:r w:rsidR="00930E5C" w:rsidRPr="007B35C1">
        <w:t>/Lon</w:t>
      </w:r>
      <w:r w:rsidR="00930E5C">
        <w:t>g</w:t>
      </w:r>
      <w:r>
        <w:t>, then</w:t>
      </w:r>
      <w:r w:rsidR="00565CAB">
        <w:t>,</w:t>
      </w:r>
      <w:r>
        <w:t xml:space="preserve"> the application matches the reported information to their correspondent dumpster based on code use</w:t>
      </w:r>
      <w:r w:rsidR="009D5425">
        <w:t xml:space="preserve">d to index it on the database. </w:t>
      </w:r>
    </w:p>
    <w:p w:rsidR="00500C98" w:rsidRDefault="00500C98" w:rsidP="00500C98">
      <w:pPr>
        <w:pStyle w:val="Statements"/>
        <w:ind w:firstLine="280"/>
        <w:jc w:val="center"/>
        <w:rPr>
          <w:lang w:eastAsia="ja-JP"/>
          <w14:ligatures w14:val="standard"/>
        </w:rPr>
      </w:pPr>
    </w:p>
    <w:p w:rsidR="00500C98" w:rsidRDefault="00500C98" w:rsidP="00242635">
      <w:pPr>
        <w:pStyle w:val="Statements"/>
        <w:ind w:firstLine="0"/>
        <w:rPr>
          <w:lang w:eastAsia="ja-JP"/>
          <w14:ligatures w14:val="standard"/>
        </w:rPr>
      </w:pPr>
      <w:r w:rsidRPr="00901F8F">
        <w:rPr>
          <w:noProof/>
          <w:lang w:val="es-CO" w:eastAsia="es-CO"/>
        </w:rPr>
        <w:drawing>
          <wp:inline distT="0" distB="0" distL="0" distR="0" wp14:anchorId="67CEC11E" wp14:editId="01D38FD1">
            <wp:extent cx="3150694" cy="433450"/>
            <wp:effectExtent l="0" t="0" r="0" b="5080"/>
            <wp:docPr id="76" name="Imagen 76" descr="C:\Users\Miguel\Desktop\Tesis\Documento\Imagenes\dispositivos\registro datos 3 sensores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Desktop\Tesis\Documento\Imagenes\dispositivos\registro datos 3 sensores B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1162" cy="440393"/>
                    </a:xfrm>
                    <a:prstGeom prst="rect">
                      <a:avLst/>
                    </a:prstGeom>
                    <a:noFill/>
                    <a:ln>
                      <a:noFill/>
                    </a:ln>
                  </pic:spPr>
                </pic:pic>
              </a:graphicData>
            </a:graphic>
          </wp:inline>
        </w:drawing>
      </w:r>
    </w:p>
    <w:p w:rsidR="00500C98" w:rsidRDefault="00500C98" w:rsidP="00500C98">
      <w:pPr>
        <w:pStyle w:val="Statements"/>
        <w:ind w:firstLine="280"/>
        <w:jc w:val="center"/>
      </w:pPr>
      <w:r w:rsidRPr="003763FC">
        <w:rPr>
          <w:rStyle w:val="Label"/>
          <w:b/>
        </w:rPr>
        <w:t xml:space="preserve">Figure </w:t>
      </w:r>
      <w:r w:rsidR="006D7A7F">
        <w:rPr>
          <w:rStyle w:val="Label"/>
          <w:b/>
        </w:rPr>
        <w:t>6</w:t>
      </w:r>
      <w:r w:rsidRPr="00B515D5">
        <w:rPr>
          <w:rStyle w:val="Label"/>
        </w:rPr>
        <w:t>:</w:t>
      </w:r>
      <w:r>
        <w:rPr>
          <w:rStyle w:val="Label"/>
        </w:rPr>
        <w:t xml:space="preserve"> </w:t>
      </w:r>
      <w:r w:rsidR="00BB3588">
        <w:t xml:space="preserve">Data </w:t>
      </w:r>
      <w:r w:rsidR="004D53D4">
        <w:t>stored</w:t>
      </w:r>
      <w:r w:rsidR="00930E5C">
        <w:t xml:space="preserve"> in </w:t>
      </w:r>
      <w:r w:rsidR="004D53D4">
        <w:t xml:space="preserve">the </w:t>
      </w:r>
      <w:r w:rsidR="00930E5C">
        <w:t xml:space="preserve">measures table </w:t>
      </w:r>
      <w:r>
        <w:t xml:space="preserve">after </w:t>
      </w:r>
      <w:r w:rsidR="00242635">
        <w:t>retriev</w:t>
      </w:r>
      <w:r w:rsidR="004D53D4">
        <w:t>al</w:t>
      </w:r>
      <w:r>
        <w:t xml:space="preserve"> by </w:t>
      </w:r>
      <w:ins w:id="275" w:author="lfninov lfninov" w:date="2021-05-27T05:26:00Z">
        <w:r w:rsidR="00422221">
          <w:t xml:space="preserve">the </w:t>
        </w:r>
      </w:ins>
      <w:r>
        <w:t>MQTT client.</w:t>
      </w:r>
    </w:p>
    <w:p w:rsidR="00500C98" w:rsidRDefault="00500C98" w:rsidP="00500C98">
      <w:pPr>
        <w:pStyle w:val="Statements"/>
        <w:ind w:firstLine="280"/>
        <w:rPr>
          <w:lang w:eastAsia="ja-JP"/>
          <w14:ligatures w14:val="standard"/>
        </w:rPr>
      </w:pPr>
    </w:p>
    <w:p w:rsidR="00D32C93" w:rsidRDefault="00D32C93" w:rsidP="00D32C93">
      <w:pPr>
        <w:pStyle w:val="Statements"/>
        <w:ind w:firstLine="0"/>
      </w:pPr>
      <w:r>
        <w:t>Figur</w:t>
      </w:r>
      <w:r w:rsidR="009D5425">
        <w:t>e 6</w:t>
      </w:r>
      <w:r>
        <w:t xml:space="preserve"> is the result of a query on the data schema that shows the last measured reported by the nodes connected to the network.</w:t>
      </w:r>
    </w:p>
    <w:p w:rsidR="00500C98" w:rsidRDefault="00500C98" w:rsidP="00D32C93">
      <w:pPr>
        <w:pStyle w:val="Statements"/>
        <w:spacing w:line="276" w:lineRule="auto"/>
        <w:ind w:firstLine="0"/>
        <w:rPr>
          <w:lang w:eastAsia="ja-JP"/>
          <w14:ligatures w14:val="standard"/>
        </w:rPr>
      </w:pPr>
      <w:r>
        <w:rPr>
          <w:lang w:eastAsia="ja-JP"/>
          <w14:ligatures w14:val="standard"/>
        </w:rPr>
        <w:t>The data remains available so when any application needs it, it can be directly quer</w:t>
      </w:r>
      <w:r w:rsidR="004D53D4">
        <w:rPr>
          <w:lang w:eastAsia="ja-JP"/>
          <w14:ligatures w14:val="standard"/>
        </w:rPr>
        <w:t>ied</w:t>
      </w:r>
      <w:r>
        <w:rPr>
          <w:lang w:eastAsia="ja-JP"/>
          <w14:ligatures w14:val="standard"/>
        </w:rPr>
        <w:t xml:space="preserve"> to the </w:t>
      </w:r>
      <w:r w:rsidR="00195522">
        <w:rPr>
          <w:lang w:eastAsia="ja-JP"/>
          <w14:ligatures w14:val="standard"/>
        </w:rPr>
        <w:t>database</w:t>
      </w:r>
      <w:r w:rsidR="00242635">
        <w:rPr>
          <w:lang w:eastAsia="ja-JP"/>
          <w14:ligatures w14:val="standard"/>
        </w:rPr>
        <w:t>.</w:t>
      </w:r>
      <w:r>
        <w:rPr>
          <w:lang w:eastAsia="ja-JP"/>
          <w14:ligatures w14:val="standard"/>
        </w:rPr>
        <w:t xml:space="preserve"> </w:t>
      </w:r>
      <w:r w:rsidR="00242635">
        <w:rPr>
          <w:lang w:eastAsia="ja-JP"/>
          <w14:ligatures w14:val="standard"/>
        </w:rPr>
        <w:t>A</w:t>
      </w:r>
      <w:r>
        <w:rPr>
          <w:lang w:eastAsia="ja-JP"/>
          <w14:ligatures w14:val="standard"/>
        </w:rPr>
        <w:t xml:space="preserve"> simple web application was implement</w:t>
      </w:r>
      <w:r w:rsidR="004D53D4">
        <w:rPr>
          <w:lang w:eastAsia="ja-JP"/>
          <w14:ligatures w14:val="standard"/>
        </w:rPr>
        <w:t>ed</w:t>
      </w:r>
      <w:r>
        <w:rPr>
          <w:lang w:eastAsia="ja-JP"/>
          <w14:ligatures w14:val="standard"/>
        </w:rPr>
        <w:t xml:space="preserve"> to visualize the data collected by </w:t>
      </w:r>
      <w:r w:rsidR="008808A5">
        <w:rPr>
          <w:lang w:eastAsia="ja-JP"/>
          <w14:ligatures w14:val="standard"/>
        </w:rPr>
        <w:t xml:space="preserve">measure units </w:t>
      </w:r>
      <w:r w:rsidR="004D53D4">
        <w:rPr>
          <w:lang w:eastAsia="ja-JP"/>
          <w14:ligatures w14:val="standard"/>
        </w:rPr>
        <w:t>(</w:t>
      </w:r>
      <w:ins w:id="276" w:author="lfninov lfninov" w:date="2021-05-27T05:26:00Z">
        <w:r w:rsidR="00855BDB">
          <w:rPr>
            <w:lang w:eastAsia="ja-JP"/>
            <w14:ligatures w14:val="standard"/>
          </w:rPr>
          <w:t xml:space="preserve">see </w:t>
        </w:r>
      </w:ins>
      <w:r w:rsidR="004D53D4">
        <w:rPr>
          <w:lang w:eastAsia="ja-JP"/>
          <w14:ligatures w14:val="standard"/>
        </w:rPr>
        <w:t xml:space="preserve">Figure </w:t>
      </w:r>
      <w:r w:rsidR="009D5425">
        <w:rPr>
          <w:lang w:eastAsia="ja-JP"/>
          <w14:ligatures w14:val="standard"/>
        </w:rPr>
        <w:t>7</w:t>
      </w:r>
      <w:r w:rsidR="004D53D4">
        <w:rPr>
          <w:lang w:eastAsia="ja-JP"/>
          <w14:ligatures w14:val="standard"/>
        </w:rPr>
        <w:t>)</w:t>
      </w:r>
      <w:r>
        <w:rPr>
          <w:lang w:eastAsia="ja-JP"/>
          <w14:ligatures w14:val="standard"/>
        </w:rPr>
        <w:t>.</w:t>
      </w:r>
    </w:p>
    <w:p w:rsidR="00500C98" w:rsidRDefault="00500C98" w:rsidP="00574472">
      <w:pPr>
        <w:pStyle w:val="Statements"/>
        <w:spacing w:line="276" w:lineRule="auto"/>
        <w:ind w:firstLine="280"/>
        <w:rPr>
          <w:lang w:eastAsia="ja-JP"/>
          <w14:ligatures w14:val="standard"/>
        </w:rPr>
      </w:pPr>
    </w:p>
    <w:p w:rsidR="00195522" w:rsidRPr="00500C98" w:rsidRDefault="00195522" w:rsidP="00242635">
      <w:pPr>
        <w:pStyle w:val="Statements"/>
        <w:ind w:firstLine="0"/>
        <w:rPr>
          <w:lang w:eastAsia="ja-JP"/>
          <w14:ligatures w14:val="standard"/>
        </w:rPr>
      </w:pPr>
      <w:r>
        <w:rPr>
          <w:noProof/>
          <w:lang w:val="es-CO" w:eastAsia="es-CO"/>
        </w:rPr>
        <w:drawing>
          <wp:inline distT="0" distB="0" distL="0" distR="0" wp14:anchorId="2C40F854" wp14:editId="53837938">
            <wp:extent cx="3096816" cy="2190997"/>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98789" cy="2192393"/>
                    </a:xfrm>
                    <a:prstGeom prst="rect">
                      <a:avLst/>
                    </a:prstGeom>
                  </pic:spPr>
                </pic:pic>
              </a:graphicData>
            </a:graphic>
          </wp:inline>
        </w:drawing>
      </w:r>
    </w:p>
    <w:p w:rsidR="00195522" w:rsidRDefault="00195522" w:rsidP="00195522">
      <w:pPr>
        <w:pStyle w:val="Statements"/>
        <w:ind w:firstLine="280"/>
        <w:jc w:val="center"/>
      </w:pPr>
      <w:r w:rsidRPr="003763FC">
        <w:rPr>
          <w:rStyle w:val="Label"/>
          <w:b/>
        </w:rPr>
        <w:t xml:space="preserve">Figure </w:t>
      </w:r>
      <w:r w:rsidR="006D7A7F">
        <w:rPr>
          <w:rStyle w:val="Label"/>
          <w:b/>
        </w:rPr>
        <w:t>7</w:t>
      </w:r>
      <w:r w:rsidRPr="00B515D5">
        <w:rPr>
          <w:rStyle w:val="Label"/>
        </w:rPr>
        <w:t>:</w:t>
      </w:r>
      <w:r>
        <w:rPr>
          <w:rStyle w:val="Label"/>
        </w:rPr>
        <w:t xml:space="preserve"> </w:t>
      </w:r>
      <w:r w:rsidR="004D53D4">
        <w:t xml:space="preserve">Web </w:t>
      </w:r>
      <w:r>
        <w:t>application display</w:t>
      </w:r>
      <w:r w:rsidR="008808A5">
        <w:t xml:space="preserve">ing </w:t>
      </w:r>
      <w:r>
        <w:t xml:space="preserve">data reported by </w:t>
      </w:r>
      <w:r w:rsidRPr="00A6054C">
        <w:t>measure</w:t>
      </w:r>
      <w:r w:rsidR="00930E5C" w:rsidRPr="00A6054C">
        <w:t>ment</w:t>
      </w:r>
      <w:r>
        <w:t xml:space="preserve"> units.</w:t>
      </w:r>
    </w:p>
    <w:p w:rsidR="00DE1B9F" w:rsidRDefault="00DE1B9F" w:rsidP="00574472">
      <w:pPr>
        <w:pStyle w:val="Statements"/>
        <w:spacing w:line="276" w:lineRule="auto"/>
        <w:ind w:firstLine="280"/>
        <w:jc w:val="center"/>
      </w:pPr>
    </w:p>
    <w:p w:rsidR="00207B98" w:rsidRPr="00296D66" w:rsidRDefault="00242635" w:rsidP="00574472">
      <w:pPr>
        <w:pStyle w:val="Statements"/>
        <w:spacing w:line="276" w:lineRule="auto"/>
        <w:ind w:firstLine="280"/>
      </w:pPr>
      <w:r w:rsidRPr="00F17CC4">
        <w:t xml:space="preserve">The first result to highlight </w:t>
      </w:r>
      <w:r w:rsidR="00296D66" w:rsidRPr="00F17CC4">
        <w:t xml:space="preserve">is </w:t>
      </w:r>
      <w:r w:rsidRPr="00F17CC4">
        <w:t>that information flows along</w:t>
      </w:r>
      <w:r w:rsidR="001044B2" w:rsidRPr="00F17CC4">
        <w:t xml:space="preserve"> </w:t>
      </w:r>
      <w:r w:rsidR="00296D66" w:rsidRPr="00F17CC4">
        <w:t xml:space="preserve">the </w:t>
      </w:r>
      <w:proofErr w:type="spellStart"/>
      <w:r w:rsidR="001044B2" w:rsidRPr="00F17CC4">
        <w:t>LoRa</w:t>
      </w:r>
      <w:proofErr w:type="spellEnd"/>
      <w:r w:rsidR="001044B2" w:rsidRPr="00F17CC4">
        <w:t xml:space="preserve"> network</w:t>
      </w:r>
      <w:r w:rsidR="008808A5" w:rsidRPr="00F17CC4">
        <w:t xml:space="preserve"> delivering data from measurement unit to the backend database</w:t>
      </w:r>
      <w:r w:rsidR="00D17500">
        <w:t>,</w:t>
      </w:r>
      <w:r w:rsidR="001044B2" w:rsidRPr="00F17CC4">
        <w:t xml:space="preserve"> </w:t>
      </w:r>
      <w:r w:rsidRPr="00F17CC4">
        <w:t>as expected</w:t>
      </w:r>
      <w:r w:rsidR="00207B98" w:rsidRPr="00296D66">
        <w:t>.</w:t>
      </w:r>
      <w:r w:rsidR="00574EC7" w:rsidRPr="00296D66">
        <w:t xml:space="preserve"> </w:t>
      </w:r>
    </w:p>
    <w:p w:rsidR="00207B98" w:rsidRDefault="00207B98" w:rsidP="00574472">
      <w:pPr>
        <w:pStyle w:val="Statements"/>
        <w:spacing w:line="276" w:lineRule="auto"/>
        <w:ind w:firstLine="280"/>
      </w:pPr>
    </w:p>
    <w:p w:rsidR="001044B2" w:rsidRDefault="00207B98" w:rsidP="00574472">
      <w:pPr>
        <w:pStyle w:val="Statements"/>
        <w:spacing w:line="276" w:lineRule="auto"/>
        <w:ind w:firstLine="280"/>
      </w:pPr>
      <w:r>
        <w:t>We</w:t>
      </w:r>
      <w:r w:rsidR="001044B2">
        <w:t xml:space="preserve"> </w:t>
      </w:r>
      <w:r w:rsidR="00242635">
        <w:t>carr</w:t>
      </w:r>
      <w:r>
        <w:t>ied</w:t>
      </w:r>
      <w:r w:rsidR="00242635">
        <w:t xml:space="preserve"> on the research executing </w:t>
      </w:r>
      <w:r w:rsidR="001044B2">
        <w:t>a couple of test</w:t>
      </w:r>
      <w:r w:rsidR="00242635">
        <w:t>s</w:t>
      </w:r>
      <w:r w:rsidR="001044B2">
        <w:t xml:space="preserve"> to verify the real </w:t>
      </w:r>
      <w:r w:rsidR="00574EC7">
        <w:t>distance reached by</w:t>
      </w:r>
      <w:r w:rsidR="001044B2">
        <w:t xml:space="preserve"> </w:t>
      </w:r>
      <w:r w:rsidR="00D17500">
        <w:t xml:space="preserve">the selected </w:t>
      </w:r>
      <w:r w:rsidR="00C440B5">
        <w:t>transmission</w:t>
      </w:r>
      <w:r w:rsidR="001044B2">
        <w:t xml:space="preserve"> modules</w:t>
      </w:r>
      <w:r w:rsidR="00574EC7">
        <w:t>.</w:t>
      </w:r>
      <w:r w:rsidR="00C440B5">
        <w:t xml:space="preserve"> </w:t>
      </w:r>
      <w:r w:rsidR="00D17500">
        <w:t>T</w:t>
      </w:r>
      <w:r w:rsidR="00C440B5">
        <w:t>he gateway</w:t>
      </w:r>
      <w:r w:rsidR="0098270D">
        <w:t xml:space="preserve"> was started</w:t>
      </w:r>
      <w:r w:rsidR="00C440B5">
        <w:t xml:space="preserve"> and place</w:t>
      </w:r>
      <w:r w:rsidR="0098270D">
        <w:t>d</w:t>
      </w:r>
      <w:r w:rsidR="00C440B5">
        <w:t xml:space="preserve"> in a fixed location, then</w:t>
      </w:r>
      <w:r w:rsidR="00D17500">
        <w:t>,</w:t>
      </w:r>
      <w:r w:rsidR="00C440B5">
        <w:t xml:space="preserve"> devices were configured to send a message </w:t>
      </w:r>
      <w:r w:rsidR="00D17500">
        <w:t xml:space="preserve">every </w:t>
      </w:r>
      <w:r w:rsidR="00C440B5">
        <w:t>minute</w:t>
      </w:r>
      <w:r w:rsidR="00D17500">
        <w:t>.</w:t>
      </w:r>
      <w:r w:rsidR="00C440B5">
        <w:t xml:space="preserve"> </w:t>
      </w:r>
      <w:r w:rsidR="00D17500">
        <w:t xml:space="preserve">These </w:t>
      </w:r>
      <w:r w:rsidR="00C440B5">
        <w:t>data w</w:t>
      </w:r>
      <w:r w:rsidR="00D17500">
        <w:t>ere</w:t>
      </w:r>
      <w:r w:rsidR="00C440B5">
        <w:t xml:space="preserve"> stored in the </w:t>
      </w:r>
      <w:r w:rsidR="008223AA">
        <w:t>database</w:t>
      </w:r>
      <w:r w:rsidR="00C440B5">
        <w:t xml:space="preserve"> </w:t>
      </w:r>
      <w:r w:rsidR="00A50473">
        <w:t>and</w:t>
      </w:r>
      <w:r w:rsidR="00C440B5">
        <w:t xml:space="preserve"> represented in a map</w:t>
      </w:r>
      <w:r w:rsidR="00A50473">
        <w:t>,</w:t>
      </w:r>
      <w:r w:rsidR="00C440B5">
        <w:t xml:space="preserve"> and </w:t>
      </w:r>
      <w:r w:rsidR="00A50473">
        <w:t xml:space="preserve">the </w:t>
      </w:r>
      <w:r w:rsidR="00C440B5">
        <w:t>longest reached distance was measur</w:t>
      </w:r>
      <w:r w:rsidR="00242635">
        <w:t xml:space="preserve">ed. </w:t>
      </w:r>
    </w:p>
    <w:p w:rsidR="00C440B5" w:rsidRDefault="00C440B5" w:rsidP="00C440B5">
      <w:pPr>
        <w:pStyle w:val="Statements"/>
        <w:ind w:firstLine="0"/>
        <w:jc w:val="left"/>
      </w:pPr>
    </w:p>
    <w:p w:rsidR="006D7A7F" w:rsidRDefault="006D7A7F" w:rsidP="00C440B5">
      <w:pPr>
        <w:pStyle w:val="Statements"/>
        <w:ind w:firstLine="0"/>
        <w:jc w:val="left"/>
        <w:sectPr w:rsidR="006D7A7F" w:rsidSect="00586A35">
          <w:endnotePr>
            <w:numFmt w:val="decimal"/>
          </w:endnotePr>
          <w:type w:val="continuous"/>
          <w:pgSz w:w="12240" w:h="15840" w:code="9"/>
          <w:pgMar w:top="1500" w:right="1080" w:bottom="1600" w:left="1080" w:header="1080" w:footer="1080" w:gutter="0"/>
          <w:pgNumType w:start="1"/>
          <w:cols w:num="2" w:space="480"/>
          <w:titlePg/>
          <w:docGrid w:linePitch="360"/>
        </w:sectPr>
      </w:pPr>
    </w:p>
    <w:p w:rsidR="006D7A7F" w:rsidRDefault="00781C95" w:rsidP="00C440B5">
      <w:pPr>
        <w:pStyle w:val="Statements"/>
        <w:ind w:firstLine="0"/>
        <w:jc w:val="left"/>
      </w:pPr>
      <w:r>
        <w:rPr>
          <w:noProof/>
          <w:lang w:val="es-CO" w:eastAsia="es-CO"/>
        </w:rPr>
        <w:lastRenderedPageBreak/>
        <w:drawing>
          <wp:inline distT="0" distB="0" distL="0" distR="0" wp14:anchorId="75CE4DDB" wp14:editId="068DB5B6">
            <wp:extent cx="6400800" cy="205930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400800" cy="2059305"/>
                    </a:xfrm>
                    <a:prstGeom prst="rect">
                      <a:avLst/>
                    </a:prstGeom>
                  </pic:spPr>
                </pic:pic>
              </a:graphicData>
            </a:graphic>
          </wp:inline>
        </w:drawing>
      </w:r>
    </w:p>
    <w:p w:rsidR="00FF4EB4" w:rsidRDefault="00FF4EB4" w:rsidP="00C440B5">
      <w:pPr>
        <w:pStyle w:val="Statements"/>
        <w:ind w:firstLine="0"/>
        <w:jc w:val="left"/>
        <w:rPr>
          <w:b/>
        </w:rPr>
      </w:pPr>
      <w:r>
        <w:rPr>
          <w:noProof/>
          <w:lang w:val="es-CO" w:eastAsia="es-CO"/>
        </w:rPr>
        <mc:AlternateContent>
          <mc:Choice Requires="wps">
            <w:drawing>
              <wp:anchor distT="0" distB="0" distL="114300" distR="114300" simplePos="0" relativeHeight="251673600" behindDoc="0" locked="0" layoutInCell="1" allowOverlap="1" wp14:anchorId="0580B102" wp14:editId="35133B72">
                <wp:simplePos x="0" y="0"/>
                <wp:positionH relativeFrom="column">
                  <wp:posOffset>4600575</wp:posOffset>
                </wp:positionH>
                <wp:positionV relativeFrom="paragraph">
                  <wp:posOffset>13335</wp:posOffset>
                </wp:positionV>
                <wp:extent cx="295275" cy="300038"/>
                <wp:effectExtent l="0" t="0" r="28575" b="24130"/>
                <wp:wrapNone/>
                <wp:docPr id="14" name="Cuadro de texto 14"/>
                <wp:cNvGraphicFramePr/>
                <a:graphic xmlns:a="http://schemas.openxmlformats.org/drawingml/2006/main">
                  <a:graphicData uri="http://schemas.microsoft.com/office/word/2010/wordprocessingShape">
                    <wps:wsp>
                      <wps:cNvSpPr txBox="1"/>
                      <wps:spPr>
                        <a:xfrm>
                          <a:off x="0" y="0"/>
                          <a:ext cx="295275" cy="3000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F257C" w:rsidRPr="00F17CC4" w:rsidRDefault="00CF257C" w:rsidP="00FF4EB4">
                            <w:pPr>
                              <w:rPr>
                                <w:sz w:val="26"/>
                                <w:lang w:val="es-CO"/>
                              </w:rPr>
                            </w:pPr>
                            <w:r>
                              <w:rPr>
                                <w:sz w:val="26"/>
                                <w:lang w:val="es-CO"/>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580B102" id="Cuadro de texto 14" o:spid="_x0000_s1032" type="#_x0000_t202" style="position:absolute;margin-left:362.25pt;margin-top:1.05pt;width:23.25pt;height:23.6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" fillcolor="white [3201]" strokecolor="white [3212]" strokeweight=".5pt">
                <v:textbox>
                  <w:txbxContent>
                    <w:p w:rsidR="00CF257C" w:rsidRPr="00F17CC4" w:rsidRDefault="00CF257C" w:rsidP="00FF4EB4">
                      <w:pPr>
                        <w:rPr>
                          <w:sz w:val="26"/>
                          <w:lang w:val="es-CO"/>
                        </w:rPr>
                      </w:pPr>
                      <w:r>
                        <w:rPr>
                          <w:sz w:val="26"/>
                          <w:lang w:val="es-CO"/>
                        </w:rPr>
                        <w:t>B</w:t>
                      </w:r>
                    </w:p>
                  </w:txbxContent>
                </v:textbox>
              </v:shape>
            </w:pict>
          </mc:Fallback>
        </mc:AlternateContent>
      </w:r>
      <w:r>
        <w:rPr>
          <w:noProof/>
          <w:lang w:val="es-CO" w:eastAsia="es-CO"/>
        </w:rPr>
        <mc:AlternateContent>
          <mc:Choice Requires="wps">
            <w:drawing>
              <wp:anchor distT="0" distB="0" distL="114300" distR="114300" simplePos="0" relativeHeight="251671552" behindDoc="0" locked="0" layoutInCell="1" allowOverlap="1" wp14:anchorId="3DDC5437" wp14:editId="4897869D">
                <wp:simplePos x="0" y="0"/>
                <wp:positionH relativeFrom="column">
                  <wp:posOffset>1447800</wp:posOffset>
                </wp:positionH>
                <wp:positionV relativeFrom="paragraph">
                  <wp:posOffset>8890</wp:posOffset>
                </wp:positionV>
                <wp:extent cx="295275" cy="300038"/>
                <wp:effectExtent l="0" t="0" r="28575" b="24130"/>
                <wp:wrapNone/>
                <wp:docPr id="13" name="Cuadro de texto 13"/>
                <wp:cNvGraphicFramePr/>
                <a:graphic xmlns:a="http://schemas.openxmlformats.org/drawingml/2006/main">
                  <a:graphicData uri="http://schemas.microsoft.com/office/word/2010/wordprocessingShape">
                    <wps:wsp>
                      <wps:cNvSpPr txBox="1"/>
                      <wps:spPr>
                        <a:xfrm>
                          <a:off x="0" y="0"/>
                          <a:ext cx="295275" cy="3000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F257C" w:rsidRPr="00F17CC4" w:rsidRDefault="00CF257C" w:rsidP="00FF4EB4">
                            <w:pPr>
                              <w:rPr>
                                <w:sz w:val="26"/>
                                <w:lang w:val="es-CO"/>
                              </w:rPr>
                            </w:pPr>
                            <w:r w:rsidRPr="00F17CC4">
                              <w:rPr>
                                <w:sz w:val="26"/>
                                <w:lang w:val="es-CO"/>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DC5437" id="Cuadro de texto 13" o:spid="_x0000_s1033" type="#_x0000_t202" style="position:absolute;margin-left:114pt;margin-top:.7pt;width:23.25pt;height:23.6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" fillcolor="white [3201]" strokecolor="white [3212]" strokeweight=".5pt">
                <v:textbox>
                  <w:txbxContent>
                    <w:p w:rsidR="00CF257C" w:rsidRPr="00F17CC4" w:rsidRDefault="00CF257C" w:rsidP="00FF4EB4">
                      <w:pPr>
                        <w:rPr>
                          <w:sz w:val="26"/>
                          <w:lang w:val="es-CO"/>
                        </w:rPr>
                      </w:pPr>
                      <w:r w:rsidRPr="00F17CC4">
                        <w:rPr>
                          <w:sz w:val="26"/>
                          <w:lang w:val="es-CO"/>
                        </w:rPr>
                        <w:t>A</w:t>
                      </w:r>
                    </w:p>
                  </w:txbxContent>
                </v:textbox>
              </v:shape>
            </w:pict>
          </mc:Fallback>
        </mc:AlternateContent>
      </w:r>
    </w:p>
    <w:p w:rsidR="0098270D" w:rsidRDefault="0098270D" w:rsidP="00C440B5">
      <w:pPr>
        <w:pStyle w:val="Statements"/>
        <w:ind w:firstLine="0"/>
        <w:jc w:val="left"/>
      </w:pPr>
    </w:p>
    <w:p w:rsidR="006D7A7F" w:rsidRDefault="006D7A7F" w:rsidP="006D7A7F">
      <w:pPr>
        <w:pStyle w:val="Statements"/>
        <w:ind w:firstLine="280"/>
        <w:jc w:val="center"/>
      </w:pPr>
      <w:r w:rsidRPr="003763FC">
        <w:rPr>
          <w:rStyle w:val="Label"/>
          <w:b/>
        </w:rPr>
        <w:t xml:space="preserve">Figure </w:t>
      </w:r>
      <w:r>
        <w:rPr>
          <w:rStyle w:val="Label"/>
          <w:b/>
        </w:rPr>
        <w:t>8</w:t>
      </w:r>
      <w:r w:rsidRPr="00B515D5">
        <w:rPr>
          <w:rStyle w:val="Label"/>
        </w:rPr>
        <w:t>:</w:t>
      </w:r>
      <w:r>
        <w:rPr>
          <w:rStyle w:val="Label"/>
        </w:rPr>
        <w:t xml:space="preserve"> </w:t>
      </w:r>
      <w:r w:rsidR="00A50473">
        <w:rPr>
          <w:rStyle w:val="Label"/>
        </w:rPr>
        <w:t xml:space="preserve">Transmission </w:t>
      </w:r>
      <w:r w:rsidR="00781C95">
        <w:rPr>
          <w:rStyle w:val="Label"/>
        </w:rPr>
        <w:t>test using Arduino circuit</w:t>
      </w:r>
      <w:r w:rsidR="00A50473" w:rsidRPr="00FF4EB4">
        <w:t>: (A)</w:t>
      </w:r>
      <w:r w:rsidRPr="00FF4EB4">
        <w:t xml:space="preserve"> </w:t>
      </w:r>
      <w:r w:rsidR="00FF4EB4" w:rsidRPr="00FF4EB4">
        <w:t>locations</w:t>
      </w:r>
      <w:r w:rsidR="00FF4EB4">
        <w:t xml:space="preserve"> reported by</w:t>
      </w:r>
      <w:r w:rsidR="00FF4EB4">
        <w:rPr>
          <w:rFonts w:cs="Linux Libertine"/>
          <w:color w:val="000000"/>
          <w:szCs w:val="18"/>
        </w:rPr>
        <w:t xml:space="preserve"> Arduino in the transmission test, (B)</w:t>
      </w:r>
      <w:r w:rsidR="00FF4EB4" w:rsidRPr="00FF4EB4">
        <w:rPr>
          <w:rFonts w:cs="Linux Libertine"/>
          <w:color w:val="000000"/>
          <w:szCs w:val="18"/>
        </w:rPr>
        <w:t xml:space="preserve"> </w:t>
      </w:r>
      <w:r w:rsidR="00FF4EB4">
        <w:rPr>
          <w:rFonts w:cs="Linux Libertine"/>
          <w:color w:val="000000"/>
          <w:szCs w:val="18"/>
        </w:rPr>
        <w:t>maximum range reached with Arduino measurement unit.</w:t>
      </w:r>
    </w:p>
    <w:p w:rsidR="006D7A7F" w:rsidRDefault="006D7A7F" w:rsidP="00C440B5">
      <w:pPr>
        <w:pStyle w:val="Statements"/>
        <w:ind w:firstLine="0"/>
        <w:jc w:val="left"/>
      </w:pPr>
    </w:p>
    <w:p w:rsidR="006D7A7F" w:rsidRDefault="006D7A7F" w:rsidP="00C440B5">
      <w:pPr>
        <w:pStyle w:val="Statements"/>
        <w:ind w:firstLine="0"/>
        <w:jc w:val="left"/>
        <w:sectPr w:rsidR="006D7A7F" w:rsidSect="006D7A7F">
          <w:endnotePr>
            <w:numFmt w:val="decimal"/>
          </w:endnotePr>
          <w:type w:val="continuous"/>
          <w:pgSz w:w="12240" w:h="15840" w:code="9"/>
          <w:pgMar w:top="1500" w:right="1080" w:bottom="1600" w:left="1080" w:header="1080" w:footer="1080" w:gutter="0"/>
          <w:pgNumType w:start="1"/>
          <w:cols w:space="480"/>
          <w:titlePg/>
          <w:docGrid w:linePitch="360"/>
        </w:sectPr>
      </w:pPr>
    </w:p>
    <w:p w:rsidR="00061409" w:rsidRDefault="00A50473" w:rsidP="00F17B55">
      <w:pPr>
        <w:pStyle w:val="Statements"/>
        <w:spacing w:line="276" w:lineRule="auto"/>
        <w:ind w:firstLine="0"/>
      </w:pPr>
      <w:r>
        <w:lastRenderedPageBreak/>
        <w:t>The f</w:t>
      </w:r>
      <w:r w:rsidR="00207B98">
        <w:t>irst test results are show</w:t>
      </w:r>
      <w:r>
        <w:t>n</w:t>
      </w:r>
      <w:r w:rsidR="00207B98">
        <w:t xml:space="preserve"> in </w:t>
      </w:r>
      <w:r>
        <w:t xml:space="preserve">Figure </w:t>
      </w:r>
      <w:r w:rsidR="006D7A7F">
        <w:t>8-A</w:t>
      </w:r>
      <w:r w:rsidR="00207B98">
        <w:t xml:space="preserve">, </w:t>
      </w:r>
      <w:r>
        <w:t xml:space="preserve">where </w:t>
      </w:r>
      <w:r w:rsidR="00207B98">
        <w:t xml:space="preserve">the </w:t>
      </w:r>
      <w:r w:rsidR="008223AA">
        <w:t xml:space="preserve">green marker represents </w:t>
      </w:r>
      <w:r w:rsidR="00207B98">
        <w:t xml:space="preserve">the </w:t>
      </w:r>
      <w:r w:rsidR="008223AA">
        <w:t>gateway location</w:t>
      </w:r>
      <w:r w:rsidR="00207B98">
        <w:t>,</w:t>
      </w:r>
      <w:r w:rsidR="008223AA">
        <w:t xml:space="preserve"> </w:t>
      </w:r>
      <w:r>
        <w:t xml:space="preserve">while </w:t>
      </w:r>
      <w:r w:rsidR="008223AA">
        <w:t>red markers</w:t>
      </w:r>
      <w:r w:rsidR="00242635">
        <w:t xml:space="preserve"> </w:t>
      </w:r>
      <w:r w:rsidR="00207B98">
        <w:t>indicate</w:t>
      </w:r>
      <w:r w:rsidR="008223AA">
        <w:t xml:space="preserve"> </w:t>
      </w:r>
      <w:r w:rsidR="00242635">
        <w:t>location</w:t>
      </w:r>
      <w:r w:rsidR="0098270D">
        <w:t>s</w:t>
      </w:r>
      <w:r w:rsidR="008223AA">
        <w:t xml:space="preserve"> retrieved by the GPS </w:t>
      </w:r>
      <w:r w:rsidR="00242635">
        <w:t>in the measure unit</w:t>
      </w:r>
      <w:r w:rsidR="00207B98">
        <w:t xml:space="preserve">, reported in the server </w:t>
      </w:r>
      <w:r w:rsidR="00242635">
        <w:t xml:space="preserve">and stored </w:t>
      </w:r>
      <w:r w:rsidR="008223AA">
        <w:t>in the databas</w:t>
      </w:r>
      <w:r w:rsidR="00207B98">
        <w:t>e.</w:t>
      </w:r>
      <w:r w:rsidR="008223AA">
        <w:t xml:space="preserve"> </w:t>
      </w:r>
      <w:r w:rsidR="00061409">
        <w:t>We</w:t>
      </w:r>
      <w:r w:rsidR="008223AA">
        <w:t xml:space="preserve"> </w:t>
      </w:r>
      <w:r w:rsidR="00242635">
        <w:t>select</w:t>
      </w:r>
      <w:r w:rsidR="00AE319F">
        <w:t>ed the</w:t>
      </w:r>
      <w:r w:rsidR="00242635">
        <w:t xml:space="preserve"> </w:t>
      </w:r>
      <w:r w:rsidR="008223AA">
        <w:t>green marker and the furthest red market location</w:t>
      </w:r>
      <w:r w:rsidR="00E32413">
        <w:t>s</w:t>
      </w:r>
      <w:r w:rsidR="00207B98">
        <w:t xml:space="preserve">, after </w:t>
      </w:r>
      <w:r w:rsidR="00AE319F">
        <w:t>using</w:t>
      </w:r>
      <w:r w:rsidR="008223AA">
        <w:t xml:space="preserve"> </w:t>
      </w:r>
      <w:r w:rsidR="00186BA5">
        <w:t>Google</w:t>
      </w:r>
      <w:r w:rsidR="008223AA">
        <w:t xml:space="preserve"> </w:t>
      </w:r>
      <w:r w:rsidR="00AE319F">
        <w:t xml:space="preserve">Maps </w:t>
      </w:r>
      <w:r w:rsidR="008223AA">
        <w:t xml:space="preserve">to </w:t>
      </w:r>
      <w:r w:rsidR="00061409">
        <w:t xml:space="preserve">approximate </w:t>
      </w:r>
      <w:r w:rsidR="008223AA">
        <w:t>distance</w:t>
      </w:r>
      <w:r w:rsidR="00AE319F">
        <w:t>.</w:t>
      </w:r>
      <w:r w:rsidR="00E32413">
        <w:t xml:space="preserve"> </w:t>
      </w:r>
      <w:r w:rsidR="00AE319F">
        <w:t xml:space="preserve">The </w:t>
      </w:r>
      <w:r w:rsidR="00E32413">
        <w:t>longest</w:t>
      </w:r>
      <w:r w:rsidR="008223AA">
        <w:t xml:space="preserve"> </w:t>
      </w:r>
      <w:r w:rsidR="00574EC7">
        <w:t>distance was about 4</w:t>
      </w:r>
      <w:r w:rsidR="00B62B63">
        <w:t>88</w:t>
      </w:r>
      <w:r w:rsidR="00574EC7">
        <w:t xml:space="preserve"> meters</w:t>
      </w:r>
      <w:r w:rsidR="006D7A7F">
        <w:t xml:space="preserve"> </w:t>
      </w:r>
      <w:r w:rsidR="00AE319F">
        <w:t xml:space="preserve">(Figure </w:t>
      </w:r>
      <w:r w:rsidR="006D7A7F">
        <w:t>8-B</w:t>
      </w:r>
      <w:r w:rsidR="00AE319F">
        <w:t>)</w:t>
      </w:r>
      <w:r w:rsidR="008223AA">
        <w:t>.</w:t>
      </w:r>
      <w:r w:rsidR="00574EC7">
        <w:t xml:space="preserve"> </w:t>
      </w:r>
    </w:p>
    <w:p w:rsidR="00061409" w:rsidRDefault="00061409" w:rsidP="00061409">
      <w:pPr>
        <w:pStyle w:val="Statements"/>
        <w:ind w:firstLine="0"/>
      </w:pPr>
    </w:p>
    <w:p w:rsidR="00061409" w:rsidRDefault="00061409" w:rsidP="00061409">
      <w:pPr>
        <w:pStyle w:val="Statements"/>
        <w:spacing w:line="276" w:lineRule="auto"/>
        <w:ind w:firstLine="0"/>
      </w:pPr>
      <w:r>
        <w:t xml:space="preserve">This test </w:t>
      </w:r>
      <w:r w:rsidR="005051E4">
        <w:t>evidenced</w:t>
      </w:r>
      <w:r>
        <w:t xml:space="preserve"> that signal did not reached the gateway when there was an obstacle</w:t>
      </w:r>
      <w:r w:rsidR="00BD11E5">
        <w:t>,</w:t>
      </w:r>
      <w:r>
        <w:t xml:space="preserve"> </w:t>
      </w:r>
      <w:r w:rsidRPr="00F65450">
        <w:t>e.g.</w:t>
      </w:r>
      <w:ins w:id="277" w:author="Miguel" w:date="2021-05-27T12:45:00Z">
        <w:r w:rsidR="00F65450">
          <w:t>,</w:t>
        </w:r>
      </w:ins>
      <w:r>
        <w:t xml:space="preserve"> a wall that interrupts </w:t>
      </w:r>
      <w:r w:rsidR="00BD11E5">
        <w:t xml:space="preserve">the </w:t>
      </w:r>
      <w:r>
        <w:t>direct line of sight</w:t>
      </w:r>
      <w:r w:rsidR="00BD11E5">
        <w:t>.</w:t>
      </w:r>
      <w:r>
        <w:t xml:space="preserve"> </w:t>
      </w:r>
      <w:del w:id="278" w:author="Miguel" w:date="2021-05-27T12:45:00Z">
        <w:r w:rsidR="00BD11E5" w:rsidRPr="00855BDB" w:rsidDel="00F65450">
          <w:rPr>
            <w:highlight w:val="yellow"/>
            <w:rPrChange w:id="279" w:author="lfninov lfninov" w:date="2021-05-27T05:28:00Z">
              <w:rPr/>
            </w:rPrChange>
          </w:rPr>
          <w:delText>In this sense</w:delText>
        </w:r>
      </w:del>
      <w:ins w:id="280" w:author="Miguel" w:date="2021-05-27T12:45:00Z">
        <w:r w:rsidR="00F65450">
          <w:t>Thus</w:t>
        </w:r>
      </w:ins>
      <w:r w:rsidR="00BD11E5">
        <w:t>,</w:t>
      </w:r>
      <w:r>
        <w:t xml:space="preserve"> we conclude</w:t>
      </w:r>
      <w:r w:rsidR="00BD11E5">
        <w:t>d</w:t>
      </w:r>
      <w:r>
        <w:t xml:space="preserve"> that an effective transmission </w:t>
      </w:r>
      <w:r w:rsidR="00BD11E5">
        <w:t>requires</w:t>
      </w:r>
      <w:r>
        <w:t xml:space="preserve"> a direct line of sight between both devices. </w:t>
      </w:r>
      <w:r w:rsidR="00794658">
        <w:t>Consequently</w:t>
      </w:r>
      <w:r>
        <w:t>, for the second test, we decide</w:t>
      </w:r>
      <w:r w:rsidR="00794658">
        <w:t>d</w:t>
      </w:r>
      <w:r>
        <w:t xml:space="preserve"> to find a high-</w:t>
      </w:r>
      <w:r w:rsidR="00794658">
        <w:t xml:space="preserve">altitude </w:t>
      </w:r>
      <w:r>
        <w:t>location to place the gateway</w:t>
      </w:r>
      <w:r w:rsidR="00794658">
        <w:t>,</w:t>
      </w:r>
      <w:r>
        <w:t xml:space="preserve"> then</w:t>
      </w:r>
      <w:r w:rsidR="00794658">
        <w:t>,</w:t>
      </w:r>
      <w:r>
        <w:t xml:space="preserve"> we start</w:t>
      </w:r>
      <w:r w:rsidR="00794658">
        <w:t>ed</w:t>
      </w:r>
      <w:r>
        <w:t xml:space="preserve"> walking away from the gateway in a low-density building area so </w:t>
      </w:r>
      <w:r w:rsidR="00794658">
        <w:t xml:space="preserve">that </w:t>
      </w:r>
      <w:r>
        <w:t>the direct line of sight was easier to achieve.</w:t>
      </w:r>
    </w:p>
    <w:p w:rsidR="002E1611" w:rsidRDefault="002E1611" w:rsidP="00061409">
      <w:pPr>
        <w:pStyle w:val="Statements"/>
        <w:spacing w:line="276" w:lineRule="auto"/>
        <w:ind w:firstLine="0"/>
      </w:pPr>
    </w:p>
    <w:p w:rsidR="000A4054" w:rsidRDefault="002E1611" w:rsidP="00F17CC4">
      <w:pPr>
        <w:pStyle w:val="Statements"/>
        <w:spacing w:line="276" w:lineRule="auto"/>
        <w:ind w:firstLine="0"/>
      </w:pPr>
      <w:r>
        <w:rPr>
          <w:noProof/>
          <w:lang w:val="es-CO" w:eastAsia="es-CO"/>
        </w:rPr>
        <w:lastRenderedPageBreak/>
        <w:drawing>
          <wp:inline distT="0" distB="0" distL="0" distR="0" wp14:anchorId="78141D8F" wp14:editId="36BEDFB3">
            <wp:extent cx="3048000" cy="1964690"/>
            <wp:effectExtent l="0" t="0" r="0" b="0"/>
            <wp:docPr id="21" name="Imagen 21" descr="C:\Users\Miguel\Downloads\WhatsApp Image 2020-11-09 at 22.21.22.jpeg"/>
            <wp:cNvGraphicFramePr/>
            <a:graphic xmlns:a="http://schemas.openxmlformats.org/drawingml/2006/main">
              <a:graphicData uri="http://schemas.openxmlformats.org/drawingml/2006/picture">
                <pic:pic xmlns:pic="http://schemas.openxmlformats.org/drawingml/2006/picture">
                  <pic:nvPicPr>
                    <pic:cNvPr id="95" name="Imagen 95" descr="C:\Users\Miguel\Downloads\WhatsApp Image 2020-11-09 at 22.21.22.jpeg"/>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48000" cy="1964690"/>
                    </a:xfrm>
                    <a:prstGeom prst="rect">
                      <a:avLst/>
                    </a:prstGeom>
                    <a:noFill/>
                    <a:ln>
                      <a:noFill/>
                    </a:ln>
                  </pic:spPr>
                </pic:pic>
              </a:graphicData>
            </a:graphic>
          </wp:inline>
        </w:drawing>
      </w:r>
    </w:p>
    <w:p w:rsidR="000A4054" w:rsidRDefault="000A4054" w:rsidP="000A4054">
      <w:pPr>
        <w:pStyle w:val="Statements"/>
        <w:ind w:firstLine="280"/>
        <w:jc w:val="center"/>
      </w:pPr>
      <w:r w:rsidRPr="003763FC">
        <w:rPr>
          <w:rStyle w:val="Label"/>
          <w:b/>
        </w:rPr>
        <w:t xml:space="preserve">Figure </w:t>
      </w:r>
      <w:r w:rsidR="006D7A7F">
        <w:rPr>
          <w:rStyle w:val="Label"/>
          <w:b/>
        </w:rPr>
        <w:t>9</w:t>
      </w:r>
      <w:r w:rsidRPr="00B515D5">
        <w:rPr>
          <w:rStyle w:val="Label"/>
        </w:rPr>
        <w:t>:</w:t>
      </w:r>
      <w:r>
        <w:rPr>
          <w:rStyle w:val="Label"/>
        </w:rPr>
        <w:t xml:space="preserve"> </w:t>
      </w:r>
      <w:proofErr w:type="spellStart"/>
      <w:r>
        <w:rPr>
          <w:rStyle w:val="Label"/>
        </w:rPr>
        <w:t>Dragino</w:t>
      </w:r>
      <w:proofErr w:type="spellEnd"/>
      <w:r>
        <w:rPr>
          <w:rStyle w:val="Label"/>
        </w:rPr>
        <w:t xml:space="preserve"> Unit executing data transmission test</w:t>
      </w:r>
      <w:r>
        <w:t xml:space="preserve">. </w:t>
      </w:r>
    </w:p>
    <w:p w:rsidR="000A4054" w:rsidRDefault="000A4054" w:rsidP="000A4054">
      <w:pPr>
        <w:pStyle w:val="Statements"/>
        <w:ind w:firstLine="0"/>
      </w:pPr>
    </w:p>
    <w:p w:rsidR="0098270D" w:rsidRDefault="00FF2395" w:rsidP="00574472">
      <w:pPr>
        <w:pStyle w:val="Statements"/>
        <w:spacing w:line="276" w:lineRule="auto"/>
        <w:ind w:firstLine="0"/>
      </w:pPr>
      <w:r>
        <w:t>Figure 9</w:t>
      </w:r>
      <w:r w:rsidR="000A4054">
        <w:t xml:space="preserve"> shows </w:t>
      </w:r>
      <w:r w:rsidR="001B355B">
        <w:t xml:space="preserve">the </w:t>
      </w:r>
      <w:proofErr w:type="spellStart"/>
      <w:r w:rsidR="000A4054">
        <w:t>Dragino</w:t>
      </w:r>
      <w:proofErr w:type="spellEnd"/>
      <w:r w:rsidR="000A4054">
        <w:t xml:space="preserve"> device used to execute the </w:t>
      </w:r>
      <w:r w:rsidR="008223AA">
        <w:t>test</w:t>
      </w:r>
      <w:r w:rsidR="001B355B">
        <w:t>.</w:t>
      </w:r>
      <w:r w:rsidR="00E32413">
        <w:t xml:space="preserve"> </w:t>
      </w:r>
      <w:r w:rsidR="001B355B">
        <w:t xml:space="preserve">The </w:t>
      </w:r>
      <w:r w:rsidR="00E32413">
        <w:t>gateway was</w:t>
      </w:r>
      <w:r w:rsidR="000A4054">
        <w:t xml:space="preserve"> located in the 13</w:t>
      </w:r>
      <w:r w:rsidR="000A4054" w:rsidRPr="000A4054">
        <w:rPr>
          <w:vertAlign w:val="superscript"/>
        </w:rPr>
        <w:t>th</w:t>
      </w:r>
      <w:r w:rsidR="000A4054">
        <w:t xml:space="preserve"> floor of the building show</w:t>
      </w:r>
      <w:r w:rsidR="001B355B">
        <w:t>n</w:t>
      </w:r>
      <w:r w:rsidR="000A4054">
        <w:t xml:space="preserve"> in the upper right side of the picture. Th</w:t>
      </w:r>
      <w:r w:rsidR="001B355B">
        <w:t>is</w:t>
      </w:r>
      <w:r w:rsidR="000A4054">
        <w:t xml:space="preserve"> test showed longer distances than the </w:t>
      </w:r>
      <w:r w:rsidR="00781C95">
        <w:t>previous</w:t>
      </w:r>
      <w:r w:rsidR="000A4054">
        <w:t xml:space="preserve"> one</w:t>
      </w:r>
      <w:r w:rsidR="001B355B">
        <w:t>, specifically</w:t>
      </w:r>
      <w:r w:rsidR="008223AA">
        <w:t xml:space="preserve"> 1.3</w:t>
      </w:r>
      <w:r w:rsidR="00020FEE">
        <w:t>9</w:t>
      </w:r>
      <w:r w:rsidR="006D7A7F">
        <w:t xml:space="preserve"> km </w:t>
      </w:r>
      <w:r w:rsidR="001B355B">
        <w:t xml:space="preserve">(Figure </w:t>
      </w:r>
      <w:r w:rsidR="006D7A7F">
        <w:t>10-B</w:t>
      </w:r>
      <w:r w:rsidR="001B355B">
        <w:t>)</w:t>
      </w:r>
      <w:r w:rsidR="000A4054">
        <w:t>.</w:t>
      </w:r>
    </w:p>
    <w:p w:rsidR="00FF2395" w:rsidRDefault="00FF2395" w:rsidP="00FF2395">
      <w:pPr>
        <w:spacing w:line="240" w:lineRule="auto"/>
        <w:jc w:val="left"/>
      </w:pPr>
    </w:p>
    <w:p w:rsidR="00FF2395" w:rsidRDefault="00FF2395">
      <w:pPr>
        <w:pStyle w:val="Statements"/>
        <w:spacing w:line="276" w:lineRule="auto"/>
        <w:ind w:firstLine="0"/>
        <w:pPrChange w:id="281" w:author="lfninov lfninov" w:date="2021-05-27T05:29:00Z">
          <w:pPr>
            <w:spacing w:line="240" w:lineRule="auto"/>
            <w:jc w:val="left"/>
          </w:pPr>
        </w:pPrChange>
      </w:pPr>
      <w:r>
        <w:t>A</w:t>
      </w:r>
      <w:r w:rsidR="001B355B">
        <w:t xml:space="preserve"> point</w:t>
      </w:r>
      <w:r>
        <w:t xml:space="preserve"> to consider is that range coverage can be extended in dense urban areas </w:t>
      </w:r>
      <w:r w:rsidR="001B355B">
        <w:t xml:space="preserve">by </w:t>
      </w:r>
      <w:r>
        <w:t xml:space="preserve">augmenting the SF, </w:t>
      </w:r>
      <w:r w:rsidR="001B355B">
        <w:t xml:space="preserve">according to </w:t>
      </w:r>
      <w:r w:rsidR="001B355B">
        <w:fldChar w:fldCharType="begin" w:fldLock="1"/>
      </w:r>
      <w:r w:rsidR="001B355B">
        <w:instrText>ADDIN CSL_CITATION {"citationItems":[{"id":"ITEM-1","itemData":{"DOI":"10.1109/ICDIPC.2019.8723666","ISBN":"9781728132969","abstract":"LoRa is a wireless communication technology for long-range applications such as; smart city, smart industry, product monitoring and control. Throughout this article, the performance of LoRa technology in terms of coverage area has been reviewed. LoRa technology allows long-distance connections thanks to chirp spread-spectrum modulation. Spreading factor is another component for LoRa that contributes to the coverage area. For that reason, spreading factor and its effect on the coverage are examined in real environment. The LoRa radio has been experimented in different spreading factors, in order to verify the theoretical limits obtaining the practical performance profile of the radio. Thus, in a dense urban areas the radio is tested and performance profiles are given in the end of paper. Theoretically presented RSSI and SNR values have been observed and their evaluations have been experimented under real conditions. Experiments were carried out in a crowded residential area in the centre of Trabzon. In the scenario, line of sight connections were avoided and the transmitter was placed inside the building and measurements were taken in this condition. The outcome of the article may vary under different circumstances but would provide an general assessment.","author":[{"dropping-particle":"","family":"Sagir","given":"Selim","non-dropping-particle":"","parse-names":false,"suffix":""},{"dropping-particle":"","family":"Kaya","given":"Ismail","non-dropping-particle":"","parse-names":false,"suffix":""},{"dropping-particle":"","family":"Sisman","given":"Cem","non-dropping-particle":"","parse-names":false,"suffix":""},{"dropping-particle":"","family":"Baltaci","given":"Yusuf","non-dropping-particle":"","parse-names":false,"suffix":""},{"dropping-particle":"","family":"Unal","given":"Sefa","non-dropping-particle":"","parse-names":false,"suffix":""}],"container-title":"Proceedings - 2019 7th International Conference on Digital Information Processing and Communications, ICDIPC 2019","id":"ITEM-1","issued":{"date-parts":[["2019","5","1"]]},"page":"68-71","publisher":"Institute of Electrical and Electronics Engineers Inc.","title":"Evaluation of Low-Power Long Distance Radio Communication in Urban Areas: LoRa and Impact of Spreading Factor","type":"paper-conference"},"uris":["http://www.mendeley.com/documents/?uuid=15477354-2f3f-3408-b5f0-443132d308f2"]}],"mendeley":{"formattedCitation":"(Sagir, Kaya, Sisman, Baltaci, &amp; Unal, 2019)","plainTextFormattedCitation":"(Sagir, Kaya, Sisman, Baltaci, &amp; Unal, 2019)","previouslyFormattedCitation":"(Sagir, Kaya, Sisman, Baltaci, &amp; Unal, 2019)"},"properties":{"noteIndex":0},"schema":"https://github.com/citation-style-language/schema/raw/master/csl-citation.json"}</w:instrText>
      </w:r>
      <w:r w:rsidR="001B355B">
        <w:fldChar w:fldCharType="separate"/>
      </w:r>
      <w:r w:rsidR="001B355B" w:rsidRPr="00D604E1">
        <w:rPr>
          <w:noProof/>
        </w:rPr>
        <w:t>(Sagir</w:t>
      </w:r>
      <w:r w:rsidR="00323402">
        <w:rPr>
          <w:noProof/>
        </w:rPr>
        <w:t xml:space="preserve"> et al.</w:t>
      </w:r>
      <w:r w:rsidR="001B355B" w:rsidRPr="00D604E1">
        <w:rPr>
          <w:noProof/>
        </w:rPr>
        <w:t>, 2019)</w:t>
      </w:r>
      <w:r w:rsidR="001B355B">
        <w:fldChar w:fldCharType="end"/>
      </w:r>
      <w:r w:rsidR="001B355B">
        <w:t xml:space="preserve">. This </w:t>
      </w:r>
      <w:r>
        <w:t>happens because high SF extends airtime signal</w:t>
      </w:r>
      <w:r w:rsidR="00094763">
        <w:t>, thus</w:t>
      </w:r>
      <w:r>
        <w:t xml:space="preserve"> giving more chances to the receptor to receive the message</w:t>
      </w:r>
      <w:r w:rsidR="00661F0B">
        <w:t>.</w:t>
      </w:r>
      <w:r>
        <w:t xml:space="preserve"> </w:t>
      </w:r>
      <w:r w:rsidR="00661F0B">
        <w:t xml:space="preserve">This </w:t>
      </w:r>
      <w:r>
        <w:t>configuration reduces the data rate.</w:t>
      </w:r>
    </w:p>
    <w:p w:rsidR="00781C95" w:rsidRDefault="00781C95" w:rsidP="00FF2395">
      <w:pPr>
        <w:spacing w:line="240" w:lineRule="auto"/>
        <w:jc w:val="left"/>
      </w:pPr>
    </w:p>
    <w:p w:rsidR="0021795A" w:rsidRDefault="0021795A" w:rsidP="00FF2395">
      <w:pPr>
        <w:spacing w:line="240" w:lineRule="auto"/>
        <w:jc w:val="left"/>
        <w:sectPr w:rsidR="0021795A" w:rsidSect="00586A35">
          <w:endnotePr>
            <w:numFmt w:val="decimal"/>
          </w:endnotePr>
          <w:type w:val="continuous"/>
          <w:pgSz w:w="12240" w:h="15840" w:code="9"/>
          <w:pgMar w:top="1500" w:right="1080" w:bottom="1600" w:left="1080" w:header="1080" w:footer="1080" w:gutter="0"/>
          <w:pgNumType w:start="1"/>
          <w:cols w:num="2" w:space="480"/>
          <w:titlePg/>
          <w:docGrid w:linePitch="360"/>
        </w:sectPr>
      </w:pPr>
    </w:p>
    <w:p w:rsidR="00FF4EB4" w:rsidRDefault="00FF4EB4" w:rsidP="00F17CC4">
      <w:pPr>
        <w:pStyle w:val="Statements"/>
        <w:rPr>
          <w:rStyle w:val="Label"/>
          <w:b/>
        </w:rPr>
      </w:pPr>
    </w:p>
    <w:p w:rsidR="00FF4EB4" w:rsidRDefault="00FF4EB4" w:rsidP="00F17CC4">
      <w:pPr>
        <w:pStyle w:val="Statements"/>
        <w:rPr>
          <w:rStyle w:val="Label"/>
          <w:b/>
        </w:rPr>
      </w:pPr>
    </w:p>
    <w:p w:rsidR="0021795A" w:rsidRDefault="00FF4EB4" w:rsidP="00F17CC4">
      <w:pPr>
        <w:pStyle w:val="Statements"/>
        <w:rPr>
          <w:rStyle w:val="Label"/>
          <w:b/>
        </w:rPr>
      </w:pPr>
      <w:r w:rsidRPr="00F17CC4">
        <w:rPr>
          <w:rStyle w:val="Label"/>
          <w:b/>
          <w:noProof/>
          <w:lang w:val="es-CO" w:eastAsia="es-CO"/>
        </w:rPr>
        <w:lastRenderedPageBreak/>
        <mc:AlternateContent>
          <mc:Choice Requires="wps">
            <w:drawing>
              <wp:anchor distT="0" distB="0" distL="114300" distR="114300" simplePos="0" relativeHeight="251675648" behindDoc="0" locked="0" layoutInCell="1" allowOverlap="1" wp14:anchorId="76624BAD" wp14:editId="33FE1473">
                <wp:simplePos x="0" y="0"/>
                <wp:positionH relativeFrom="column">
                  <wp:posOffset>1574478</wp:posOffset>
                </wp:positionH>
                <wp:positionV relativeFrom="paragraph">
                  <wp:posOffset>2688429</wp:posOffset>
                </wp:positionV>
                <wp:extent cx="295275" cy="300038"/>
                <wp:effectExtent l="0" t="0" r="28575" b="24130"/>
                <wp:wrapNone/>
                <wp:docPr id="15" name="Cuadro de texto 15"/>
                <wp:cNvGraphicFramePr/>
                <a:graphic xmlns:a="http://schemas.openxmlformats.org/drawingml/2006/main">
                  <a:graphicData uri="http://schemas.microsoft.com/office/word/2010/wordprocessingShape">
                    <wps:wsp>
                      <wps:cNvSpPr txBox="1"/>
                      <wps:spPr>
                        <a:xfrm>
                          <a:off x="0" y="0"/>
                          <a:ext cx="295275" cy="3000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F257C" w:rsidRPr="00F17CC4" w:rsidRDefault="00CF257C" w:rsidP="00FF4EB4">
                            <w:pPr>
                              <w:rPr>
                                <w:sz w:val="26"/>
                                <w:lang w:val="es-CO"/>
                              </w:rPr>
                            </w:pPr>
                            <w:r w:rsidRPr="00F17CC4">
                              <w:rPr>
                                <w:sz w:val="26"/>
                                <w:lang w:val="es-CO"/>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624BAD" id="Cuadro de texto 15" o:spid="_x0000_s1034" type="#_x0000_t202" style="position:absolute;left:0;text-align:left;margin-left:123.95pt;margin-top:211.7pt;width:23.25pt;height:23.65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" fillcolor="white [3201]" strokecolor="white [3212]" strokeweight=".5pt">
                <v:textbox>
                  <w:txbxContent>
                    <w:p w:rsidR="00CF257C" w:rsidRPr="00F17CC4" w:rsidRDefault="00CF257C" w:rsidP="00FF4EB4">
                      <w:pPr>
                        <w:rPr>
                          <w:sz w:val="26"/>
                          <w:lang w:val="es-CO"/>
                        </w:rPr>
                      </w:pPr>
                      <w:r w:rsidRPr="00F17CC4">
                        <w:rPr>
                          <w:sz w:val="26"/>
                          <w:lang w:val="es-CO"/>
                        </w:rPr>
                        <w:t>A</w:t>
                      </w:r>
                    </w:p>
                  </w:txbxContent>
                </v:textbox>
              </v:shape>
            </w:pict>
          </mc:Fallback>
        </mc:AlternateContent>
      </w:r>
      <w:r w:rsidR="0021795A" w:rsidRPr="00F17CC4">
        <w:rPr>
          <w:noProof/>
          <w:highlight w:val="yellow"/>
          <w:lang w:val="es-CO" w:eastAsia="es-CO"/>
        </w:rPr>
        <w:drawing>
          <wp:anchor distT="0" distB="0" distL="114300" distR="114300" simplePos="0" relativeHeight="251658240" behindDoc="0" locked="0" layoutInCell="1" allowOverlap="1" wp14:anchorId="35634922" wp14:editId="3CF97086">
            <wp:simplePos x="0" y="0"/>
            <wp:positionH relativeFrom="column">
              <wp:posOffset>0</wp:posOffset>
            </wp:positionH>
            <wp:positionV relativeFrom="paragraph">
              <wp:posOffset>0</wp:posOffset>
            </wp:positionV>
            <wp:extent cx="6424930" cy="2679700"/>
            <wp:effectExtent l="0" t="0" r="0" b="6350"/>
            <wp:wrapSquare wrapText="bothSides"/>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424930" cy="2679700"/>
                    </a:xfrm>
                    <a:prstGeom prst="rect">
                      <a:avLst/>
                    </a:prstGeom>
                    <a:noFill/>
                    <a:ln>
                      <a:noFill/>
                    </a:ln>
                  </pic:spPr>
                </pic:pic>
              </a:graphicData>
            </a:graphic>
          </wp:anchor>
        </w:drawing>
      </w:r>
    </w:p>
    <w:p w:rsidR="0021795A" w:rsidRDefault="00FF4EB4" w:rsidP="0021795A">
      <w:pPr>
        <w:spacing w:line="240" w:lineRule="auto"/>
        <w:jc w:val="left"/>
        <w:rPr>
          <w:rStyle w:val="Label"/>
          <w:b/>
        </w:rPr>
      </w:pPr>
      <w:r w:rsidRPr="00F17CC4">
        <w:rPr>
          <w:rStyle w:val="Label"/>
          <w:b/>
          <w:noProof/>
          <w:lang w:val="es-CO" w:eastAsia="es-CO"/>
        </w:rPr>
        <mc:AlternateContent>
          <mc:Choice Requires="wps">
            <w:drawing>
              <wp:anchor distT="0" distB="0" distL="114300" distR="114300" simplePos="0" relativeHeight="251676672" behindDoc="0" locked="0" layoutInCell="1" allowOverlap="1" wp14:anchorId="485E8FFC" wp14:editId="6EC67F13">
                <wp:simplePos x="0" y="0"/>
                <wp:positionH relativeFrom="column">
                  <wp:posOffset>1504950</wp:posOffset>
                </wp:positionH>
                <wp:positionV relativeFrom="paragraph">
                  <wp:posOffset>2692400</wp:posOffset>
                </wp:positionV>
                <wp:extent cx="295275" cy="300038"/>
                <wp:effectExtent l="0" t="0" r="28575" b="24130"/>
                <wp:wrapNone/>
                <wp:docPr id="16" name="Cuadro de texto 16"/>
                <wp:cNvGraphicFramePr/>
                <a:graphic xmlns:a="http://schemas.openxmlformats.org/drawingml/2006/main">
                  <a:graphicData uri="http://schemas.microsoft.com/office/word/2010/wordprocessingShape">
                    <wps:wsp>
                      <wps:cNvSpPr txBox="1"/>
                      <wps:spPr>
                        <a:xfrm>
                          <a:off x="0" y="0"/>
                          <a:ext cx="295275" cy="3000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F257C" w:rsidRPr="00F17CC4" w:rsidRDefault="00CF257C" w:rsidP="00FF4EB4">
                            <w:pPr>
                              <w:rPr>
                                <w:sz w:val="26"/>
                                <w:lang w:val="es-CO"/>
                              </w:rPr>
                            </w:pPr>
                            <w:r>
                              <w:rPr>
                                <w:sz w:val="26"/>
                                <w:lang w:val="es-CO"/>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85E8FFC" id="Cuadro de texto 16" o:spid="_x0000_s1035" type="#_x0000_t202" style="position:absolute;margin-left:118.5pt;margin-top:212pt;width:23.25pt;height:23.6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" fillcolor="white [3201]" strokecolor="white [3212]" strokeweight=".5pt">
                <v:textbox>
                  <w:txbxContent>
                    <w:p w:rsidR="00CF257C" w:rsidRPr="00F17CC4" w:rsidRDefault="00CF257C" w:rsidP="00FF4EB4">
                      <w:pPr>
                        <w:rPr>
                          <w:sz w:val="26"/>
                          <w:lang w:val="es-CO"/>
                        </w:rPr>
                      </w:pPr>
                      <w:r>
                        <w:rPr>
                          <w:sz w:val="26"/>
                          <w:lang w:val="es-CO"/>
                        </w:rPr>
                        <w:t>B</w:t>
                      </w:r>
                    </w:p>
                  </w:txbxContent>
                </v:textbox>
              </v:shape>
            </w:pict>
          </mc:Fallback>
        </mc:AlternateContent>
      </w:r>
    </w:p>
    <w:p w:rsidR="0021795A" w:rsidRDefault="0021795A" w:rsidP="0021795A">
      <w:pPr>
        <w:spacing w:line="240" w:lineRule="auto"/>
        <w:jc w:val="left"/>
        <w:rPr>
          <w:rStyle w:val="Label"/>
          <w:b/>
        </w:rPr>
        <w:sectPr w:rsidR="0021795A" w:rsidSect="00586A35">
          <w:endnotePr>
            <w:numFmt w:val="decimal"/>
          </w:endnotePr>
          <w:type w:val="continuous"/>
          <w:pgSz w:w="12240" w:h="15840" w:code="9"/>
          <w:pgMar w:top="1500" w:right="1080" w:bottom="1600" w:left="1080" w:header="1080" w:footer="1080" w:gutter="0"/>
          <w:pgNumType w:start="1"/>
          <w:cols w:num="2" w:space="480"/>
          <w:titlePg/>
          <w:docGrid w:linePitch="360"/>
        </w:sectPr>
      </w:pPr>
    </w:p>
    <w:p w:rsidR="00FF4EB4" w:rsidRDefault="00FF4EB4" w:rsidP="0021795A">
      <w:pPr>
        <w:spacing w:line="240" w:lineRule="auto"/>
        <w:jc w:val="center"/>
        <w:rPr>
          <w:rStyle w:val="Label"/>
          <w:b/>
        </w:rPr>
      </w:pPr>
    </w:p>
    <w:p w:rsidR="00FF4EB4" w:rsidRDefault="00FF4EB4" w:rsidP="0021795A">
      <w:pPr>
        <w:spacing w:line="240" w:lineRule="auto"/>
        <w:jc w:val="center"/>
        <w:rPr>
          <w:rStyle w:val="Label"/>
          <w:b/>
        </w:rPr>
      </w:pPr>
    </w:p>
    <w:p w:rsidR="00323402" w:rsidRDefault="0021795A" w:rsidP="0021795A">
      <w:pPr>
        <w:spacing w:line="240" w:lineRule="auto"/>
        <w:jc w:val="center"/>
      </w:pPr>
      <w:r w:rsidRPr="003763FC">
        <w:rPr>
          <w:rStyle w:val="Label"/>
          <w:b/>
        </w:rPr>
        <w:t xml:space="preserve">Figure </w:t>
      </w:r>
      <w:r>
        <w:rPr>
          <w:rStyle w:val="Label"/>
          <w:b/>
        </w:rPr>
        <w:t>10</w:t>
      </w:r>
      <w:r w:rsidRPr="00B515D5">
        <w:rPr>
          <w:rStyle w:val="Label"/>
        </w:rPr>
        <w:t>:</w:t>
      </w:r>
      <w:r>
        <w:rPr>
          <w:rStyle w:val="Label"/>
        </w:rPr>
        <w:t xml:space="preserve"> transmission test using </w:t>
      </w:r>
      <w:proofErr w:type="spellStart"/>
      <w:r>
        <w:rPr>
          <w:rStyle w:val="Label"/>
        </w:rPr>
        <w:t>Dragino</w:t>
      </w:r>
      <w:proofErr w:type="spellEnd"/>
      <w:r>
        <w:rPr>
          <w:rStyle w:val="Label"/>
        </w:rPr>
        <w:t xml:space="preserve"> </w:t>
      </w:r>
      <w:r w:rsidRPr="00F17CC4">
        <w:rPr>
          <w:rStyle w:val="Label"/>
        </w:rPr>
        <w:t>circuit</w:t>
      </w:r>
      <w:r w:rsidR="00661F0B" w:rsidRPr="00F17CC4">
        <w:t>: (A)</w:t>
      </w:r>
      <w:r w:rsidR="00FF4EB4" w:rsidRPr="00F17CC4">
        <w:t xml:space="preserve"> locations</w:t>
      </w:r>
      <w:r w:rsidR="00FF4EB4">
        <w:t xml:space="preserve"> reported by</w:t>
      </w:r>
      <w:r w:rsidR="00FF4EB4">
        <w:rPr>
          <w:rFonts w:cs="Linux Libertine"/>
          <w:color w:val="000000"/>
          <w:szCs w:val="18"/>
        </w:rPr>
        <w:t xml:space="preserve"> </w:t>
      </w:r>
      <w:proofErr w:type="spellStart"/>
      <w:r w:rsidR="00FF4EB4">
        <w:rPr>
          <w:rFonts w:cs="Linux Libertine"/>
          <w:color w:val="000000"/>
          <w:szCs w:val="18"/>
        </w:rPr>
        <w:t>Dragino</w:t>
      </w:r>
      <w:proofErr w:type="spellEnd"/>
      <w:r w:rsidR="00FF4EB4">
        <w:rPr>
          <w:rFonts w:cs="Linux Libertine"/>
          <w:color w:val="000000"/>
          <w:szCs w:val="18"/>
        </w:rPr>
        <w:t xml:space="preserve"> in transmission test, (B)</w:t>
      </w:r>
      <w:r w:rsidR="00FF4EB4" w:rsidRPr="00FF4EB4">
        <w:rPr>
          <w:rFonts w:cs="Linux Libertine"/>
          <w:color w:val="000000"/>
          <w:szCs w:val="18"/>
        </w:rPr>
        <w:t xml:space="preserve"> </w:t>
      </w:r>
      <w:r w:rsidR="00FF4EB4">
        <w:rPr>
          <w:rFonts w:cs="Linux Libertine"/>
          <w:color w:val="000000"/>
          <w:szCs w:val="18"/>
        </w:rPr>
        <w:t xml:space="preserve">maximum range reached with </w:t>
      </w:r>
      <w:proofErr w:type="spellStart"/>
      <w:r w:rsidR="00FF4EB4">
        <w:rPr>
          <w:rFonts w:cs="Linux Libertine"/>
          <w:color w:val="000000"/>
          <w:szCs w:val="18"/>
        </w:rPr>
        <w:t>Dragino</w:t>
      </w:r>
      <w:proofErr w:type="spellEnd"/>
      <w:r w:rsidR="00FF4EB4">
        <w:rPr>
          <w:rFonts w:cs="Linux Libertine"/>
          <w:color w:val="000000"/>
          <w:szCs w:val="18"/>
        </w:rPr>
        <w:t xml:space="preserve"> measurement unit.</w:t>
      </w:r>
    </w:p>
    <w:p w:rsidR="00C17D30" w:rsidRPr="0021795A" w:rsidRDefault="00C17D30" w:rsidP="00F17CC4">
      <w:pPr>
        <w:spacing w:line="240" w:lineRule="auto"/>
        <w:jc w:val="center"/>
        <w:sectPr w:rsidR="00C17D30" w:rsidRPr="0021795A" w:rsidSect="0021795A">
          <w:endnotePr>
            <w:numFmt w:val="decimal"/>
          </w:endnotePr>
          <w:type w:val="continuous"/>
          <w:pgSz w:w="12240" w:h="15840" w:code="9"/>
          <w:pgMar w:top="1500" w:right="1080" w:bottom="1600" w:left="1080" w:header="1080" w:footer="1080" w:gutter="0"/>
          <w:pgNumType w:start="1"/>
          <w:cols w:space="480"/>
          <w:titlePg/>
          <w:docGrid w:linePitch="360"/>
        </w:sectPr>
      </w:pPr>
    </w:p>
    <w:p w:rsidR="00FF2395" w:rsidRDefault="00FF2395" w:rsidP="00FF2395">
      <w:pPr>
        <w:pStyle w:val="AdditionalInfoHead"/>
      </w:pPr>
      <w:r>
        <w:lastRenderedPageBreak/>
        <w:t>4.4</w:t>
      </w:r>
      <w:r w:rsidRPr="00FE5A5E">
        <w:t>. Data Simulation</w:t>
      </w:r>
    </w:p>
    <w:p w:rsidR="0021795A" w:rsidRDefault="0021795A" w:rsidP="0021795A">
      <w:pPr>
        <w:pStyle w:val="Statements"/>
        <w:spacing w:line="276" w:lineRule="auto"/>
        <w:ind w:firstLine="280"/>
        <w:rPr>
          <w:lang w:eastAsia="ja-JP"/>
          <w14:ligatures w14:val="standard"/>
        </w:rPr>
      </w:pPr>
      <w:r>
        <w:rPr>
          <w:lang w:eastAsia="ja-JP"/>
          <w14:ligatures w14:val="standard"/>
        </w:rPr>
        <w:t xml:space="preserve">As we only provide </w:t>
      </w:r>
      <w:r w:rsidR="00661F0B">
        <w:rPr>
          <w:lang w:eastAsia="ja-JP"/>
          <w14:ligatures w14:val="standard"/>
        </w:rPr>
        <w:t>three</w:t>
      </w:r>
      <w:r>
        <w:rPr>
          <w:lang w:eastAsia="ja-JP"/>
          <w14:ligatures w14:val="standard"/>
        </w:rPr>
        <w:t xml:space="preserve"> real measure</w:t>
      </w:r>
      <w:r w:rsidR="006568E6">
        <w:rPr>
          <w:lang w:eastAsia="ja-JP"/>
          <w14:ligatures w14:val="standard"/>
        </w:rPr>
        <w:t>ment</w:t>
      </w:r>
      <w:r>
        <w:rPr>
          <w:lang w:eastAsia="ja-JP"/>
          <w14:ligatures w14:val="standard"/>
        </w:rPr>
        <w:t xml:space="preserve"> units</w:t>
      </w:r>
      <w:r w:rsidR="00661F0B">
        <w:rPr>
          <w:lang w:eastAsia="ja-JP"/>
          <w14:ligatures w14:val="standard"/>
        </w:rPr>
        <w:t>,</w:t>
      </w:r>
      <w:r>
        <w:rPr>
          <w:lang w:eastAsia="ja-JP"/>
          <w14:ligatures w14:val="standard"/>
        </w:rPr>
        <w:t xml:space="preserve"> it is impossible to generate </w:t>
      </w:r>
      <w:r w:rsidR="00A56A47">
        <w:rPr>
          <w:lang w:eastAsia="ja-JP"/>
          <w14:ligatures w14:val="standard"/>
        </w:rPr>
        <w:t xml:space="preserve">other </w:t>
      </w:r>
      <w:r>
        <w:rPr>
          <w:lang w:eastAsia="ja-JP"/>
          <w14:ligatures w14:val="standard"/>
        </w:rPr>
        <w:t xml:space="preserve">significant plans and routes for collecting </w:t>
      </w:r>
      <w:r w:rsidR="006568E6">
        <w:rPr>
          <w:lang w:eastAsia="ja-JP"/>
          <w14:ligatures w14:val="standard"/>
        </w:rPr>
        <w:t>MSW</w:t>
      </w:r>
      <w:r>
        <w:rPr>
          <w:lang w:eastAsia="ja-JP"/>
          <w14:ligatures w14:val="standard"/>
        </w:rPr>
        <w:t xml:space="preserve"> than visiting the locations of our </w:t>
      </w:r>
      <w:r w:rsidR="00661F0B">
        <w:rPr>
          <w:lang w:eastAsia="ja-JP"/>
          <w14:ligatures w14:val="standard"/>
        </w:rPr>
        <w:t>three</w:t>
      </w:r>
      <w:r>
        <w:rPr>
          <w:lang w:eastAsia="ja-JP"/>
          <w14:ligatures w14:val="standard"/>
        </w:rPr>
        <w:t xml:space="preserve"> measur</w:t>
      </w:r>
      <w:r w:rsidR="00661F0B">
        <w:rPr>
          <w:lang w:eastAsia="ja-JP"/>
          <w14:ligatures w14:val="standard"/>
        </w:rPr>
        <w:t>ing</w:t>
      </w:r>
      <w:r>
        <w:rPr>
          <w:lang w:eastAsia="ja-JP"/>
          <w14:ligatures w14:val="standard"/>
        </w:rPr>
        <w:t xml:space="preserve"> units. </w:t>
      </w:r>
      <w:r w:rsidR="00A56A47">
        <w:rPr>
          <w:lang w:eastAsia="ja-JP"/>
          <w14:ligatures w14:val="standard"/>
        </w:rPr>
        <w:t xml:space="preserve">For </w:t>
      </w:r>
      <w:r>
        <w:rPr>
          <w:lang w:eastAsia="ja-JP"/>
          <w14:ligatures w14:val="standard"/>
        </w:rPr>
        <w:t>th</w:t>
      </w:r>
      <w:r w:rsidR="00A56A47">
        <w:rPr>
          <w:lang w:eastAsia="ja-JP"/>
          <w14:ligatures w14:val="standard"/>
        </w:rPr>
        <w:t>is</w:t>
      </w:r>
      <w:r>
        <w:rPr>
          <w:lang w:eastAsia="ja-JP"/>
          <w14:ligatures w14:val="standard"/>
        </w:rPr>
        <w:t xml:space="preserve"> reason</w:t>
      </w:r>
      <w:r w:rsidR="00A56A47">
        <w:rPr>
          <w:lang w:eastAsia="ja-JP"/>
          <w14:ligatures w14:val="standard"/>
        </w:rPr>
        <w:t>,</w:t>
      </w:r>
      <w:r>
        <w:rPr>
          <w:lang w:eastAsia="ja-JP"/>
          <w14:ligatures w14:val="standard"/>
        </w:rPr>
        <w:t xml:space="preserve"> it was required to simulate a </w:t>
      </w:r>
      <w:r w:rsidR="00B83058">
        <w:rPr>
          <w:lang w:eastAsia="ja-JP"/>
          <w14:ligatures w14:val="standard"/>
        </w:rPr>
        <w:t>greater number</w:t>
      </w:r>
      <w:r>
        <w:rPr>
          <w:lang w:eastAsia="ja-JP"/>
          <w14:ligatures w14:val="standard"/>
        </w:rPr>
        <w:t xml:space="preserve"> of units reporting </w:t>
      </w:r>
      <w:del w:id="282" w:author="lfninov lfninov" w:date="2021-05-27T05:30:00Z">
        <w:r w:rsidRPr="009F540B" w:rsidDel="00801DFB">
          <w:rPr>
            <w:lang w:eastAsia="ja-JP"/>
            <w14:ligatures w14:val="standard"/>
          </w:rPr>
          <w:delText xml:space="preserve">fulfillment </w:delText>
        </w:r>
      </w:del>
      <w:ins w:id="283" w:author="lfninov lfninov" w:date="2021-05-27T05:30:00Z">
        <w:r w:rsidR="00801DFB" w:rsidRPr="009F540B">
          <w:rPr>
            <w:lang w:eastAsia="ja-JP"/>
            <w14:ligatures w14:val="standard"/>
          </w:rPr>
          <w:t>filling</w:t>
        </w:r>
        <w:r w:rsidR="00801DFB">
          <w:rPr>
            <w:lang w:eastAsia="ja-JP"/>
            <w14:ligatures w14:val="standard"/>
          </w:rPr>
          <w:t xml:space="preserve"> </w:t>
        </w:r>
      </w:ins>
      <w:r>
        <w:rPr>
          <w:lang w:eastAsia="ja-JP"/>
          <w14:ligatures w14:val="standard"/>
        </w:rPr>
        <w:t xml:space="preserve">levels </w:t>
      </w:r>
      <w:r w:rsidR="00B83058">
        <w:rPr>
          <w:lang w:eastAsia="ja-JP"/>
          <w14:ligatures w14:val="standard"/>
        </w:rPr>
        <w:t xml:space="preserve">in order to </w:t>
      </w:r>
      <w:r>
        <w:rPr>
          <w:lang w:eastAsia="ja-JP"/>
          <w14:ligatures w14:val="standard"/>
        </w:rPr>
        <w:t xml:space="preserve">evaluate route calculation </w:t>
      </w:r>
      <w:r w:rsidR="00B83058">
        <w:rPr>
          <w:lang w:eastAsia="ja-JP"/>
          <w14:ligatures w14:val="standard"/>
        </w:rPr>
        <w:t xml:space="preserve">under </w:t>
      </w:r>
      <w:r>
        <w:rPr>
          <w:lang w:eastAsia="ja-JP"/>
          <w14:ligatures w14:val="standard"/>
        </w:rPr>
        <w:t>more complex conditions.</w:t>
      </w:r>
    </w:p>
    <w:p w:rsidR="0021795A" w:rsidRDefault="0021795A" w:rsidP="0021795A">
      <w:pPr>
        <w:pStyle w:val="Statements"/>
        <w:spacing w:line="276" w:lineRule="auto"/>
        <w:ind w:firstLine="0"/>
        <w:rPr>
          <w:lang w:eastAsia="ja-JP"/>
          <w14:ligatures w14:val="standard"/>
        </w:rPr>
      </w:pPr>
    </w:p>
    <w:p w:rsidR="0021795A" w:rsidRDefault="0021795A" w:rsidP="0021795A">
      <w:pPr>
        <w:pStyle w:val="Statements"/>
        <w:spacing w:line="276" w:lineRule="auto"/>
        <w:ind w:firstLine="0"/>
        <w:rPr>
          <w:lang w:eastAsia="ja-JP"/>
          <w14:ligatures w14:val="standard"/>
        </w:rPr>
      </w:pPr>
      <w:r>
        <w:rPr>
          <w:lang w:eastAsia="ja-JP"/>
          <w14:ligatures w14:val="standard"/>
        </w:rPr>
        <w:t xml:space="preserve">To simulate container locations, we defined a set of rules: </w:t>
      </w:r>
    </w:p>
    <w:p w:rsidR="0021795A" w:rsidRPr="0021795A" w:rsidRDefault="0021795A" w:rsidP="0021795A">
      <w:pPr>
        <w:pStyle w:val="Statements"/>
        <w:numPr>
          <w:ilvl w:val="0"/>
          <w:numId w:val="32"/>
        </w:numPr>
        <w:spacing w:line="276" w:lineRule="auto"/>
        <w:rPr>
          <w:lang w:eastAsia="ja-JP"/>
          <w14:ligatures w14:val="standard"/>
        </w:rPr>
      </w:pPr>
      <w:r w:rsidRPr="0021795A">
        <w:rPr>
          <w:lang w:eastAsia="ja-JP"/>
          <w14:ligatures w14:val="standard"/>
        </w:rPr>
        <w:t>a container should be located on a street w</w:t>
      </w:r>
      <w:ins w:id="284" w:author="lfninov lfninov" w:date="2021-05-27T05:30:00Z">
        <w:r w:rsidR="00801DFB">
          <w:rPr>
            <w:lang w:eastAsia="ja-JP"/>
            <w14:ligatures w14:val="standard"/>
          </w:rPr>
          <w:t>h</w:t>
        </w:r>
      </w:ins>
      <w:r w:rsidRPr="0021795A">
        <w:rPr>
          <w:lang w:eastAsia="ja-JP"/>
          <w14:ligatures w14:val="standard"/>
        </w:rPr>
        <w:t>ere a truck can reach it.</w:t>
      </w:r>
    </w:p>
    <w:p w:rsidR="0021795A" w:rsidRPr="0021795A" w:rsidRDefault="0021795A" w:rsidP="00996999">
      <w:pPr>
        <w:pStyle w:val="Statements"/>
        <w:numPr>
          <w:ilvl w:val="0"/>
          <w:numId w:val="32"/>
        </w:numPr>
        <w:spacing w:line="276" w:lineRule="auto"/>
        <w:rPr>
          <w:lang w:eastAsia="ja-JP"/>
          <w14:ligatures w14:val="standard"/>
        </w:rPr>
      </w:pPr>
      <w:r w:rsidRPr="0021795A">
        <w:rPr>
          <w:lang w:eastAsia="ja-JP"/>
          <w14:ligatures w14:val="standard"/>
        </w:rPr>
        <w:t>containers are located always in pairs</w:t>
      </w:r>
      <w:r w:rsidR="00A74FD1">
        <w:rPr>
          <w:lang w:eastAsia="ja-JP"/>
          <w14:ligatures w14:val="standard"/>
        </w:rPr>
        <w:t>:</w:t>
      </w:r>
      <w:r w:rsidRPr="0021795A">
        <w:rPr>
          <w:lang w:eastAsia="ja-JP"/>
          <w14:ligatures w14:val="standard"/>
        </w:rPr>
        <w:t xml:space="preserve"> </w:t>
      </w:r>
      <w:r w:rsidR="00A74FD1">
        <w:rPr>
          <w:lang w:eastAsia="ja-JP"/>
          <w14:ligatures w14:val="standard"/>
        </w:rPr>
        <w:t>one</w:t>
      </w:r>
      <w:r w:rsidRPr="0021795A">
        <w:rPr>
          <w:lang w:eastAsia="ja-JP"/>
          <w14:ligatures w14:val="standard"/>
        </w:rPr>
        <w:t xml:space="preserve"> for general purpose waste and </w:t>
      </w:r>
      <w:r w:rsidR="00A74FD1">
        <w:rPr>
          <w:lang w:eastAsia="ja-JP"/>
          <w14:ligatures w14:val="standard"/>
        </w:rPr>
        <w:t>another</w:t>
      </w:r>
      <w:r w:rsidRPr="0021795A">
        <w:rPr>
          <w:lang w:eastAsia="ja-JP"/>
          <w14:ligatures w14:val="standard"/>
        </w:rPr>
        <w:t xml:space="preserve"> for recyclable material</w:t>
      </w:r>
      <w:r w:rsidR="00A74FD1">
        <w:rPr>
          <w:lang w:eastAsia="ja-JP"/>
          <w14:ligatures w14:val="standard"/>
        </w:rPr>
        <w:t>.</w:t>
      </w:r>
    </w:p>
    <w:p w:rsidR="0021795A" w:rsidRDefault="0021795A" w:rsidP="0021795A">
      <w:pPr>
        <w:pStyle w:val="Statements"/>
        <w:numPr>
          <w:ilvl w:val="0"/>
          <w:numId w:val="32"/>
        </w:numPr>
        <w:spacing w:line="276" w:lineRule="auto"/>
        <w:rPr>
          <w:lang w:eastAsia="ja-JP"/>
          <w14:ligatures w14:val="standard"/>
        </w:rPr>
      </w:pPr>
      <w:r>
        <w:rPr>
          <w:lang w:eastAsia="ja-JP"/>
          <w14:ligatures w14:val="standard"/>
        </w:rPr>
        <w:t>Each pair of container</w:t>
      </w:r>
      <w:r w:rsidR="00A74FD1">
        <w:rPr>
          <w:lang w:eastAsia="ja-JP"/>
          <w14:ligatures w14:val="standard"/>
        </w:rPr>
        <w:t>s</w:t>
      </w:r>
      <w:r>
        <w:rPr>
          <w:lang w:eastAsia="ja-JP"/>
          <w14:ligatures w14:val="standard"/>
        </w:rPr>
        <w:t xml:space="preserve"> should be separated </w:t>
      </w:r>
      <w:r w:rsidR="00A74FD1">
        <w:rPr>
          <w:lang w:eastAsia="ja-JP"/>
          <w14:ligatures w14:val="standard"/>
        </w:rPr>
        <w:t xml:space="preserve">from the next one </w:t>
      </w:r>
      <w:r>
        <w:rPr>
          <w:lang w:eastAsia="ja-JP"/>
          <w14:ligatures w14:val="standard"/>
        </w:rPr>
        <w:t xml:space="preserve">by at least one street length </w:t>
      </w:r>
      <w:r w:rsidRPr="00F65450">
        <w:rPr>
          <w:lang w:eastAsia="ja-JP"/>
          <w14:ligatures w14:val="standard"/>
        </w:rPr>
        <w:t xml:space="preserve">distance, </w:t>
      </w:r>
      <w:r w:rsidR="00A74FD1" w:rsidRPr="00F65450">
        <w:rPr>
          <w:lang w:eastAsia="ja-JP"/>
          <w14:ligatures w14:val="standard"/>
        </w:rPr>
        <w:t>i.e.</w:t>
      </w:r>
      <w:ins w:id="285" w:author="Miguel" w:date="2021-05-27T12:46:00Z">
        <w:r w:rsidR="00F65450" w:rsidRPr="00F65450">
          <w:rPr>
            <w:lang w:eastAsia="ja-JP"/>
            <w14:ligatures w14:val="standard"/>
          </w:rPr>
          <w:t>,</w:t>
        </w:r>
      </w:ins>
      <w:r w:rsidRPr="00F65450">
        <w:rPr>
          <w:lang w:eastAsia="ja-JP"/>
          <w14:ligatures w14:val="standard"/>
        </w:rPr>
        <w:t xml:space="preserve"> 100</w:t>
      </w:r>
      <w:r>
        <w:rPr>
          <w:lang w:eastAsia="ja-JP"/>
          <w14:ligatures w14:val="standard"/>
        </w:rPr>
        <w:t xml:space="preserve"> meters.</w:t>
      </w:r>
    </w:p>
    <w:p w:rsidR="0021795A" w:rsidRDefault="0021795A" w:rsidP="0021795A">
      <w:pPr>
        <w:spacing w:line="240" w:lineRule="auto"/>
        <w:jc w:val="left"/>
      </w:pPr>
    </w:p>
    <w:p w:rsidR="0021795A" w:rsidRDefault="0021795A" w:rsidP="0021795A">
      <w:pPr>
        <w:pStyle w:val="Statements"/>
        <w:spacing w:line="276" w:lineRule="auto"/>
        <w:ind w:firstLine="0"/>
        <w:rPr>
          <w:lang w:eastAsia="ja-JP"/>
          <w14:ligatures w14:val="standard"/>
        </w:rPr>
      </w:pPr>
      <w:r>
        <w:rPr>
          <w:lang w:eastAsia="ja-JP"/>
          <w14:ligatures w14:val="standard"/>
        </w:rPr>
        <w:t>Th</w:t>
      </w:r>
      <w:r w:rsidR="006743E3">
        <w:rPr>
          <w:lang w:eastAsia="ja-JP"/>
          <w14:ligatures w14:val="standard"/>
        </w:rPr>
        <w:t>e th</w:t>
      </w:r>
      <w:r>
        <w:rPr>
          <w:lang w:eastAsia="ja-JP"/>
          <w14:ligatures w14:val="standard"/>
        </w:rPr>
        <w:t xml:space="preserve">ird rule was </w:t>
      </w:r>
      <w:del w:id="286" w:author="Miguel" w:date="2021-05-27T12:46:00Z">
        <w:r w:rsidRPr="00483F63" w:rsidDel="00E76225">
          <w:rPr>
            <w:highlight w:val="yellow"/>
            <w:lang w:eastAsia="ja-JP"/>
            <w14:ligatures w14:val="standard"/>
            <w:rPrChange w:id="287" w:author="lfninov lfninov" w:date="2021-05-27T05:40:00Z">
              <w:rPr>
                <w:lang w:eastAsia="ja-JP"/>
                <w14:ligatures w14:val="standard"/>
              </w:rPr>
            </w:rPrChange>
          </w:rPr>
          <w:delText>thought</w:delText>
        </w:r>
        <w:r w:rsidDel="00E76225">
          <w:rPr>
            <w:lang w:eastAsia="ja-JP"/>
            <w14:ligatures w14:val="standard"/>
          </w:rPr>
          <w:delText xml:space="preserve"> </w:delText>
        </w:r>
      </w:del>
      <w:ins w:id="288" w:author="Miguel" w:date="2021-05-27T12:46:00Z">
        <w:r w:rsidR="00E76225">
          <w:rPr>
            <w:lang w:eastAsia="ja-JP"/>
            <w14:ligatures w14:val="standard"/>
          </w:rPr>
          <w:t xml:space="preserve">conceived </w:t>
        </w:r>
      </w:ins>
      <w:r>
        <w:rPr>
          <w:lang w:eastAsia="ja-JP"/>
          <w14:ligatures w14:val="standard"/>
        </w:rPr>
        <w:t xml:space="preserve">to find an even distribution of containers </w:t>
      </w:r>
      <w:r w:rsidR="006743E3">
        <w:rPr>
          <w:lang w:eastAsia="ja-JP"/>
          <w14:ligatures w14:val="standard"/>
        </w:rPr>
        <w:t xml:space="preserve">thus </w:t>
      </w:r>
      <w:r>
        <w:rPr>
          <w:lang w:eastAsia="ja-JP"/>
          <w14:ligatures w14:val="standard"/>
        </w:rPr>
        <w:t xml:space="preserve">avoiding many containers to be crowded in the same area. To implement </w:t>
      </w:r>
      <w:r w:rsidR="006743E3">
        <w:rPr>
          <w:lang w:eastAsia="ja-JP"/>
          <w14:ligatures w14:val="standard"/>
        </w:rPr>
        <w:t xml:space="preserve">the </w:t>
      </w:r>
      <w:r>
        <w:rPr>
          <w:lang w:eastAsia="ja-JP"/>
          <w14:ligatures w14:val="standard"/>
        </w:rPr>
        <w:t>first rule</w:t>
      </w:r>
      <w:r w:rsidR="006743E3">
        <w:rPr>
          <w:lang w:eastAsia="ja-JP"/>
          <w14:ligatures w14:val="standard"/>
        </w:rPr>
        <w:t>,</w:t>
      </w:r>
      <w:r>
        <w:rPr>
          <w:lang w:eastAsia="ja-JP"/>
          <w14:ligatures w14:val="standard"/>
        </w:rPr>
        <w:t xml:space="preserve"> it was necessary to have geographical information of street configuration in the study region, therefore</w:t>
      </w:r>
      <w:r w:rsidR="006743E3">
        <w:rPr>
          <w:lang w:eastAsia="ja-JP"/>
          <w14:ligatures w14:val="standard"/>
        </w:rPr>
        <w:t>,</w:t>
      </w:r>
      <w:r>
        <w:rPr>
          <w:lang w:eastAsia="ja-JP"/>
          <w14:ligatures w14:val="standard"/>
        </w:rPr>
        <w:t xml:space="preserve"> we download</w:t>
      </w:r>
      <w:r w:rsidR="006E75BA">
        <w:rPr>
          <w:lang w:eastAsia="ja-JP"/>
          <w14:ligatures w14:val="standard"/>
        </w:rPr>
        <w:t>ed</w:t>
      </w:r>
      <w:r>
        <w:rPr>
          <w:lang w:eastAsia="ja-JP"/>
          <w14:ligatures w14:val="standard"/>
        </w:rPr>
        <w:t xml:space="preserve"> geographical data f</w:t>
      </w:r>
      <w:r w:rsidR="006E75BA">
        <w:rPr>
          <w:lang w:eastAsia="ja-JP"/>
          <w14:ligatures w14:val="standard"/>
        </w:rPr>
        <w:t>r</w:t>
      </w:r>
      <w:r>
        <w:rPr>
          <w:lang w:eastAsia="ja-JP"/>
          <w14:ligatures w14:val="standard"/>
        </w:rPr>
        <w:t>om “</w:t>
      </w:r>
      <w:proofErr w:type="spellStart"/>
      <w:r>
        <w:rPr>
          <w:lang w:eastAsia="ja-JP"/>
          <w14:ligatures w14:val="standard"/>
        </w:rPr>
        <w:t>Unidad</w:t>
      </w:r>
      <w:proofErr w:type="spellEnd"/>
      <w:r>
        <w:rPr>
          <w:lang w:eastAsia="ja-JP"/>
          <w14:ligatures w14:val="standard"/>
        </w:rPr>
        <w:t xml:space="preserve"> </w:t>
      </w:r>
      <w:proofErr w:type="spellStart"/>
      <w:r>
        <w:rPr>
          <w:lang w:eastAsia="ja-JP"/>
          <w14:ligatures w14:val="standard"/>
        </w:rPr>
        <w:t>Administrativa</w:t>
      </w:r>
      <w:proofErr w:type="spellEnd"/>
      <w:r>
        <w:rPr>
          <w:lang w:eastAsia="ja-JP"/>
          <w14:ligatures w14:val="standard"/>
        </w:rPr>
        <w:t xml:space="preserve"> Especial de </w:t>
      </w:r>
      <w:proofErr w:type="spellStart"/>
      <w:r>
        <w:rPr>
          <w:lang w:eastAsia="ja-JP"/>
          <w14:ligatures w14:val="standard"/>
        </w:rPr>
        <w:t>Catastro</w:t>
      </w:r>
      <w:proofErr w:type="spellEnd"/>
      <w:r>
        <w:rPr>
          <w:lang w:eastAsia="ja-JP"/>
          <w14:ligatures w14:val="standard"/>
        </w:rPr>
        <w:t xml:space="preserve"> </w:t>
      </w:r>
      <w:proofErr w:type="spellStart"/>
      <w:r>
        <w:rPr>
          <w:lang w:eastAsia="ja-JP"/>
          <w14:ligatures w14:val="standard"/>
        </w:rPr>
        <w:t>Distrital</w:t>
      </w:r>
      <w:proofErr w:type="spellEnd"/>
      <w:r>
        <w:rPr>
          <w:lang w:eastAsia="ja-JP"/>
          <w14:ligatures w14:val="standard"/>
        </w:rPr>
        <w:t xml:space="preserve"> Bogota” </w:t>
      </w:r>
      <w:r w:rsidR="006E75BA">
        <w:rPr>
          <w:lang w:eastAsia="ja-JP"/>
          <w14:ligatures w14:val="standard"/>
        </w:rPr>
        <w:t xml:space="preserve">- </w:t>
      </w:r>
      <w:r>
        <w:rPr>
          <w:lang w:eastAsia="ja-JP"/>
          <w14:ligatures w14:val="standard"/>
        </w:rPr>
        <w:t xml:space="preserve">IDECA. The first set of geographical data contains the street axis lines that shape the </w:t>
      </w:r>
      <w:r w:rsidR="006E75BA">
        <w:rPr>
          <w:lang w:eastAsia="ja-JP"/>
          <w14:ligatures w14:val="standard"/>
        </w:rPr>
        <w:t xml:space="preserve">road </w:t>
      </w:r>
      <w:r w:rsidR="000E3612">
        <w:rPr>
          <w:lang w:eastAsia="ja-JP"/>
          <w14:ligatures w14:val="standard"/>
        </w:rPr>
        <w:t xml:space="preserve">network </w:t>
      </w:r>
      <w:r>
        <w:rPr>
          <w:lang w:eastAsia="ja-JP"/>
          <w14:ligatures w14:val="standard"/>
        </w:rPr>
        <w:t xml:space="preserve">of Bogota, and the second </w:t>
      </w:r>
      <w:r w:rsidR="000E3612">
        <w:rPr>
          <w:lang w:eastAsia="ja-JP"/>
          <w14:ligatures w14:val="standard"/>
        </w:rPr>
        <w:t xml:space="preserve">one </w:t>
      </w:r>
      <w:r w:rsidR="00C17D30">
        <w:rPr>
          <w:lang w:eastAsia="ja-JP"/>
          <w14:ligatures w14:val="standard"/>
        </w:rPr>
        <w:t xml:space="preserve">specifies </w:t>
      </w:r>
      <w:r>
        <w:rPr>
          <w:lang w:eastAsia="ja-JP"/>
          <w14:ligatures w14:val="standard"/>
        </w:rPr>
        <w:t xml:space="preserve">the blocks and neighborhood </w:t>
      </w:r>
      <w:r w:rsidR="00C17D30">
        <w:rPr>
          <w:lang w:eastAsia="ja-JP"/>
          <w14:ligatures w14:val="standard"/>
        </w:rPr>
        <w:t xml:space="preserve">belonging </w:t>
      </w:r>
      <w:r>
        <w:rPr>
          <w:lang w:eastAsia="ja-JP"/>
          <w14:ligatures w14:val="standard"/>
        </w:rPr>
        <w:t xml:space="preserve">to </w:t>
      </w:r>
      <w:r w:rsidR="00C17D30">
        <w:rPr>
          <w:lang w:eastAsia="ja-JP"/>
          <w14:ligatures w14:val="standard"/>
        </w:rPr>
        <w:t xml:space="preserve">the different </w:t>
      </w:r>
      <w:r>
        <w:rPr>
          <w:lang w:eastAsia="ja-JP"/>
          <w14:ligatures w14:val="standard"/>
        </w:rPr>
        <w:t>Bogota districts.</w:t>
      </w:r>
    </w:p>
    <w:p w:rsidR="0021795A" w:rsidRDefault="0021795A" w:rsidP="0021795A">
      <w:pPr>
        <w:pStyle w:val="Statements"/>
        <w:spacing w:line="276" w:lineRule="auto"/>
        <w:ind w:firstLine="0"/>
        <w:rPr>
          <w:lang w:eastAsia="ja-JP"/>
          <w14:ligatures w14:val="standard"/>
        </w:rPr>
      </w:pPr>
    </w:p>
    <w:p w:rsidR="0021795A" w:rsidRDefault="0021795A" w:rsidP="0021795A">
      <w:pPr>
        <w:pStyle w:val="Statements"/>
        <w:spacing w:line="276" w:lineRule="auto"/>
        <w:ind w:firstLine="0"/>
        <w:rPr>
          <w:lang w:eastAsia="ja-JP"/>
          <w14:ligatures w14:val="standard"/>
        </w:rPr>
      </w:pPr>
      <w:r>
        <w:rPr>
          <w:lang w:eastAsia="ja-JP"/>
          <w14:ligatures w14:val="standard"/>
        </w:rPr>
        <w:t xml:space="preserve">  </w:t>
      </w:r>
      <w:r w:rsidR="00C17D30">
        <w:rPr>
          <w:lang w:eastAsia="ja-JP"/>
          <w14:ligatures w14:val="standard"/>
        </w:rPr>
        <w:t xml:space="preserve"> The d</w:t>
      </w:r>
      <w:r>
        <w:rPr>
          <w:lang w:eastAsia="ja-JP"/>
          <w14:ligatures w14:val="standard"/>
        </w:rPr>
        <w:t>ownloaded information was treated and organized</w:t>
      </w:r>
      <w:r w:rsidR="00C17D30">
        <w:rPr>
          <w:lang w:eastAsia="ja-JP"/>
          <w14:ligatures w14:val="standard"/>
        </w:rPr>
        <w:t>.</w:t>
      </w:r>
      <w:r>
        <w:rPr>
          <w:lang w:eastAsia="ja-JP"/>
          <w14:ligatures w14:val="standard"/>
        </w:rPr>
        <w:t xml:space="preserve"> </w:t>
      </w:r>
      <w:ins w:id="289" w:author="lfninov lfninov" w:date="2021-05-27T05:40:00Z">
        <w:r w:rsidR="002D3DC3">
          <w:rPr>
            <w:lang w:eastAsia="ja-JP"/>
            <w14:ligatures w14:val="standard"/>
          </w:rPr>
          <w:t>The s</w:t>
        </w:r>
      </w:ins>
      <w:del w:id="290" w:author="lfninov lfninov" w:date="2021-05-27T05:40:00Z">
        <w:r w:rsidR="00C17D30" w:rsidDel="002D3DC3">
          <w:rPr>
            <w:lang w:eastAsia="ja-JP"/>
            <w14:ligatures w14:val="standard"/>
          </w:rPr>
          <w:delText>S</w:delText>
        </w:r>
      </w:del>
      <w:r w:rsidR="00C17D30">
        <w:rPr>
          <w:lang w:eastAsia="ja-JP"/>
          <w14:ligatures w14:val="standard"/>
        </w:rPr>
        <w:t xml:space="preserve">imulation </w:t>
      </w:r>
      <w:r>
        <w:rPr>
          <w:lang w:eastAsia="ja-JP"/>
          <w14:ligatures w14:val="standard"/>
        </w:rPr>
        <w:t>was divided in</w:t>
      </w:r>
      <w:r w:rsidR="00C17D30">
        <w:rPr>
          <w:lang w:eastAsia="ja-JP"/>
          <w14:ligatures w14:val="standard"/>
        </w:rPr>
        <w:t>to</w:t>
      </w:r>
      <w:r>
        <w:rPr>
          <w:lang w:eastAsia="ja-JP"/>
          <w14:ligatures w14:val="standard"/>
        </w:rPr>
        <w:t xml:space="preserve"> </w:t>
      </w:r>
      <w:r w:rsidR="00570394">
        <w:rPr>
          <w:lang w:eastAsia="ja-JP"/>
          <w14:ligatures w14:val="standard"/>
        </w:rPr>
        <w:t>two</w:t>
      </w:r>
      <w:r>
        <w:rPr>
          <w:lang w:eastAsia="ja-JP"/>
          <w14:ligatures w14:val="standard"/>
        </w:rPr>
        <w:t xml:space="preserve"> phases</w:t>
      </w:r>
      <w:r w:rsidR="00570394">
        <w:rPr>
          <w:lang w:eastAsia="ja-JP"/>
          <w14:ligatures w14:val="standard"/>
        </w:rPr>
        <w:t>.</w:t>
      </w:r>
      <w:r>
        <w:rPr>
          <w:lang w:eastAsia="ja-JP"/>
          <w14:ligatures w14:val="standard"/>
        </w:rPr>
        <w:t xml:space="preserve"> </w:t>
      </w:r>
      <w:r w:rsidR="00570394">
        <w:rPr>
          <w:lang w:eastAsia="ja-JP"/>
          <w14:ligatures w14:val="standard"/>
        </w:rPr>
        <w:t xml:space="preserve">The </w:t>
      </w:r>
      <w:r>
        <w:rPr>
          <w:lang w:eastAsia="ja-JP"/>
          <w14:ligatures w14:val="standard"/>
        </w:rPr>
        <w:t xml:space="preserve">first one was to put representations of </w:t>
      </w:r>
      <w:r w:rsidR="00570394">
        <w:rPr>
          <w:lang w:eastAsia="ja-JP"/>
          <w14:ligatures w14:val="standard"/>
        </w:rPr>
        <w:t xml:space="preserve">empty </w:t>
      </w:r>
      <w:r>
        <w:rPr>
          <w:lang w:eastAsia="ja-JP"/>
          <w14:ligatures w14:val="standard"/>
        </w:rPr>
        <w:t xml:space="preserve">containers in </w:t>
      </w:r>
      <w:r w:rsidR="00570394">
        <w:rPr>
          <w:lang w:eastAsia="ja-JP"/>
          <w14:ligatures w14:val="standard"/>
        </w:rPr>
        <w:t xml:space="preserve">a </w:t>
      </w:r>
      <w:r>
        <w:rPr>
          <w:lang w:eastAsia="ja-JP"/>
          <w14:ligatures w14:val="standard"/>
        </w:rPr>
        <w:t>street w</w:t>
      </w:r>
      <w:ins w:id="291" w:author="lfninov lfninov" w:date="2021-05-27T05:32:00Z">
        <w:r w:rsidR="006D67EA">
          <w:rPr>
            <w:lang w:eastAsia="ja-JP"/>
            <w14:ligatures w14:val="standard"/>
          </w:rPr>
          <w:t>h</w:t>
        </w:r>
      </w:ins>
      <w:r>
        <w:rPr>
          <w:lang w:eastAsia="ja-JP"/>
          <w14:ligatures w14:val="standard"/>
        </w:rPr>
        <w:t xml:space="preserve">ere a truck could reach them and find an even distribution along the study area. </w:t>
      </w:r>
      <w:r w:rsidR="00570394">
        <w:rPr>
          <w:lang w:eastAsia="ja-JP"/>
          <w14:ligatures w14:val="standard"/>
        </w:rPr>
        <w:t>For this purpose,</w:t>
      </w:r>
      <w:r>
        <w:rPr>
          <w:lang w:eastAsia="ja-JP"/>
          <w14:ligatures w14:val="standard"/>
        </w:rPr>
        <w:t xml:space="preserve"> we used the street locations and </w:t>
      </w:r>
      <w:r w:rsidR="00570394">
        <w:rPr>
          <w:lang w:eastAsia="ja-JP"/>
          <w14:ligatures w14:val="standard"/>
        </w:rPr>
        <w:t>found</w:t>
      </w:r>
      <w:r>
        <w:rPr>
          <w:lang w:eastAsia="ja-JP"/>
          <w14:ligatures w14:val="standard"/>
        </w:rPr>
        <w:t xml:space="preserve"> a </w:t>
      </w:r>
      <w:r w:rsidR="00396757">
        <w:rPr>
          <w:lang w:eastAsia="ja-JP"/>
          <w14:ligatures w14:val="standard"/>
        </w:rPr>
        <w:t xml:space="preserve">middle </w:t>
      </w:r>
      <w:r>
        <w:rPr>
          <w:lang w:eastAsia="ja-JP"/>
          <w14:ligatures w14:val="standard"/>
        </w:rPr>
        <w:t>point in the street coordinate</w:t>
      </w:r>
      <w:r w:rsidR="00396757">
        <w:rPr>
          <w:lang w:eastAsia="ja-JP"/>
          <w14:ligatures w14:val="standard"/>
        </w:rPr>
        <w:t>.</w:t>
      </w:r>
      <w:r>
        <w:rPr>
          <w:lang w:eastAsia="ja-JP"/>
          <w14:ligatures w14:val="standard"/>
        </w:rPr>
        <w:t xml:space="preserve"> </w:t>
      </w:r>
      <w:r w:rsidR="00396757">
        <w:rPr>
          <w:lang w:eastAsia="ja-JP"/>
          <w14:ligatures w14:val="standard"/>
        </w:rPr>
        <w:t xml:space="preserve">The </w:t>
      </w:r>
      <w:r>
        <w:rPr>
          <w:lang w:eastAsia="ja-JP"/>
          <w14:ligatures w14:val="standard"/>
        </w:rPr>
        <w:t>generated containers w</w:t>
      </w:r>
      <w:del w:id="292" w:author="lfninov lfninov" w:date="2021-05-27T05:41:00Z">
        <w:r w:rsidDel="002D3DC3">
          <w:rPr>
            <w:lang w:eastAsia="ja-JP"/>
            <w14:ligatures w14:val="standard"/>
          </w:rPr>
          <w:delText>h</w:delText>
        </w:r>
      </w:del>
      <w:r>
        <w:rPr>
          <w:lang w:eastAsia="ja-JP"/>
          <w14:ligatures w14:val="standard"/>
        </w:rPr>
        <w:t>ere represented in a map</w:t>
      </w:r>
      <w:r w:rsidR="00396757">
        <w:rPr>
          <w:lang w:eastAsia="ja-JP"/>
          <w14:ligatures w14:val="standard"/>
        </w:rPr>
        <w:t>,</w:t>
      </w:r>
      <w:r>
        <w:rPr>
          <w:lang w:eastAsia="ja-JP"/>
          <w14:ligatures w14:val="standard"/>
        </w:rPr>
        <w:t xml:space="preserve"> as show</w:t>
      </w:r>
      <w:r w:rsidR="00396757">
        <w:rPr>
          <w:lang w:eastAsia="ja-JP"/>
          <w14:ligatures w14:val="standard"/>
        </w:rPr>
        <w:t>n</w:t>
      </w:r>
      <w:r>
        <w:rPr>
          <w:lang w:eastAsia="ja-JP"/>
          <w14:ligatures w14:val="standard"/>
        </w:rPr>
        <w:t xml:space="preserve"> in </w:t>
      </w:r>
      <w:r w:rsidR="00396757">
        <w:rPr>
          <w:lang w:eastAsia="ja-JP"/>
          <w14:ligatures w14:val="standard"/>
        </w:rPr>
        <w:t xml:space="preserve">Figure </w:t>
      </w:r>
      <w:r>
        <w:rPr>
          <w:lang w:eastAsia="ja-JP"/>
          <w14:ligatures w14:val="standard"/>
        </w:rPr>
        <w:t>11-A.</w:t>
      </w:r>
    </w:p>
    <w:p w:rsidR="0021795A" w:rsidRDefault="0021795A" w:rsidP="0021795A">
      <w:pPr>
        <w:spacing w:line="240" w:lineRule="auto"/>
        <w:jc w:val="left"/>
        <w:rPr>
          <w:lang w:eastAsia="ja-JP"/>
          <w14:ligatures w14:val="standard"/>
        </w:rPr>
      </w:pPr>
    </w:p>
    <w:p w:rsidR="0021795A" w:rsidRDefault="0021795A" w:rsidP="0021795A">
      <w:pPr>
        <w:pStyle w:val="Statements"/>
        <w:spacing w:line="276" w:lineRule="auto"/>
        <w:ind w:firstLine="0"/>
      </w:pPr>
      <w:r w:rsidRPr="00FF4EB4">
        <w:t>The second phase was</w:t>
      </w:r>
      <w:r>
        <w:t xml:space="preserve"> to update the level of containers using </w:t>
      </w:r>
      <w:r w:rsidRPr="009F540B">
        <w:rPr>
          <w:lang w:eastAsia="ja-JP"/>
          <w14:ligatures w14:val="standard"/>
          <w:rPrChange w:id="293" w:author="Miguel" w:date="2021-05-28T21:01:00Z">
            <w:rPr/>
          </w:rPrChange>
        </w:rPr>
        <w:t>random numbers between 0 and 100</w:t>
      </w:r>
      <w:r w:rsidR="00396757" w:rsidRPr="009F540B">
        <w:rPr>
          <w:lang w:eastAsia="ja-JP"/>
          <w14:ligatures w14:val="standard"/>
          <w:rPrChange w:id="294" w:author="Miguel" w:date="2021-05-28T21:01:00Z">
            <w:rPr/>
          </w:rPrChange>
        </w:rPr>
        <w:t xml:space="preserve"> </w:t>
      </w:r>
      <w:r w:rsidR="0046553E" w:rsidRPr="009F540B">
        <w:rPr>
          <w:lang w:eastAsia="ja-JP"/>
          <w14:ligatures w14:val="standard"/>
          <w:rPrChange w:id="295" w:author="Miguel" w:date="2021-05-28T21:01:00Z">
            <w:rPr/>
          </w:rPrChange>
        </w:rPr>
        <w:t>that</w:t>
      </w:r>
      <w:r w:rsidRPr="009F540B">
        <w:rPr>
          <w:lang w:eastAsia="ja-JP"/>
          <w14:ligatures w14:val="standard"/>
          <w:rPrChange w:id="296" w:author="Miguel" w:date="2021-05-28T21:01:00Z">
            <w:rPr/>
          </w:rPrChange>
        </w:rPr>
        <w:t xml:space="preserve"> represent</w:t>
      </w:r>
      <w:r w:rsidR="0046553E" w:rsidRPr="009F540B">
        <w:rPr>
          <w:lang w:eastAsia="ja-JP"/>
          <w14:ligatures w14:val="standard"/>
          <w:rPrChange w:id="297" w:author="Miguel" w:date="2021-05-28T21:01:00Z">
            <w:rPr/>
          </w:rPrChange>
        </w:rPr>
        <w:t>ed</w:t>
      </w:r>
      <w:r w:rsidRPr="009F540B">
        <w:rPr>
          <w:lang w:eastAsia="ja-JP"/>
          <w14:ligatures w14:val="standard"/>
          <w:rPrChange w:id="298" w:author="Miguel" w:date="2021-05-28T21:01:00Z">
            <w:rPr/>
          </w:rPrChange>
        </w:rPr>
        <w:t xml:space="preserve"> the percentage of </w:t>
      </w:r>
      <w:del w:id="299" w:author="lfninov lfninov" w:date="2021-05-27T05:41:00Z">
        <w:r w:rsidRPr="009F540B" w:rsidDel="002D3DC3">
          <w:rPr>
            <w:lang w:eastAsia="ja-JP"/>
            <w14:ligatures w14:val="standard"/>
            <w:rPrChange w:id="300" w:author="Miguel" w:date="2021-05-28T21:01:00Z">
              <w:rPr/>
            </w:rPrChange>
          </w:rPr>
          <w:delText>fulfilment</w:delText>
        </w:r>
      </w:del>
      <w:ins w:id="301" w:author="lfninov lfninov" w:date="2021-05-27T05:41:00Z">
        <w:r w:rsidR="002D3DC3" w:rsidRPr="009F540B">
          <w:rPr>
            <w:lang w:eastAsia="ja-JP"/>
            <w14:ligatures w14:val="standard"/>
            <w:rPrChange w:id="302" w:author="Miguel" w:date="2021-05-28T21:01:00Z">
              <w:rPr/>
            </w:rPrChange>
          </w:rPr>
          <w:t>filling</w:t>
        </w:r>
      </w:ins>
      <w:r w:rsidR="00396757" w:rsidRPr="009F540B">
        <w:rPr>
          <w:lang w:eastAsia="ja-JP"/>
          <w14:ligatures w14:val="standard"/>
          <w:rPrChange w:id="303" w:author="Miguel" w:date="2021-05-28T21:01:00Z">
            <w:rPr/>
          </w:rPrChange>
        </w:rPr>
        <w:t>.</w:t>
      </w:r>
      <w:r w:rsidRPr="009F540B">
        <w:rPr>
          <w:lang w:eastAsia="ja-JP"/>
          <w14:ligatures w14:val="standard"/>
          <w:rPrChange w:id="304" w:author="Miguel" w:date="2021-05-28T21:01:00Z">
            <w:rPr/>
          </w:rPrChange>
        </w:rPr>
        <w:t xml:space="preserve"> </w:t>
      </w:r>
      <w:r w:rsidR="00396757" w:rsidRPr="009F540B">
        <w:rPr>
          <w:lang w:eastAsia="ja-JP"/>
          <w14:ligatures w14:val="standard"/>
          <w:rPrChange w:id="305" w:author="Miguel" w:date="2021-05-28T21:01:00Z">
            <w:rPr/>
          </w:rPrChange>
        </w:rPr>
        <w:t xml:space="preserve">These </w:t>
      </w:r>
      <w:r w:rsidRPr="009F540B">
        <w:rPr>
          <w:lang w:eastAsia="ja-JP"/>
          <w14:ligatures w14:val="standard"/>
          <w:rPrChange w:id="306" w:author="Miguel" w:date="2021-05-28T21:01:00Z">
            <w:rPr/>
          </w:rPrChange>
        </w:rPr>
        <w:t>numbers have the same mean and standard deviation found</w:t>
      </w:r>
      <w:r>
        <w:t xml:space="preserve"> in a dataset of waste collecting routes from Austin Texas</w:t>
      </w:r>
      <w:r w:rsidR="0046553E">
        <w:t>,</w:t>
      </w:r>
      <w:r>
        <w:t xml:space="preserve"> downloaded from </w:t>
      </w:r>
      <w:proofErr w:type="spellStart"/>
      <w:r>
        <w:t>Kaggle</w:t>
      </w:r>
      <w:proofErr w:type="spellEnd"/>
      <w:r>
        <w:rPr>
          <w:rStyle w:val="Refdenotaalpie"/>
        </w:rPr>
        <w:footnoteReference w:id="5"/>
      </w:r>
      <w:r w:rsidR="00996999">
        <w:t>.</w:t>
      </w:r>
      <w:r>
        <w:t xml:space="preserve"> </w:t>
      </w:r>
      <w:r w:rsidR="00996999">
        <w:t>T</w:t>
      </w:r>
      <w:r>
        <w:t>he</w:t>
      </w:r>
      <w:r w:rsidR="00996999">
        <w:t xml:space="preserve"> color</w:t>
      </w:r>
      <w:r>
        <w:t xml:space="preserve"> of each container was updated according to </w:t>
      </w:r>
      <w:r w:rsidR="0046553E">
        <w:t xml:space="preserve">the </w:t>
      </w:r>
      <w:r>
        <w:t>convention show</w:t>
      </w:r>
      <w:r w:rsidR="0046553E">
        <w:t>n</w:t>
      </w:r>
      <w:r>
        <w:t xml:space="preserve"> in </w:t>
      </w:r>
      <w:r w:rsidR="0046553E">
        <w:t xml:space="preserve">Table </w:t>
      </w:r>
      <w:r>
        <w:t>7</w:t>
      </w:r>
      <w:r w:rsidR="0046553E">
        <w:t>.</w:t>
      </w:r>
      <w:r>
        <w:t xml:space="preserve"> </w:t>
      </w:r>
      <w:r w:rsidR="0046553E">
        <w:t xml:space="preserve">The </w:t>
      </w:r>
      <w:r>
        <w:t>result is show</w:t>
      </w:r>
      <w:r w:rsidR="00194C9D">
        <w:t>n</w:t>
      </w:r>
      <w:r>
        <w:t xml:space="preserve"> in </w:t>
      </w:r>
      <w:r w:rsidR="0046553E">
        <w:t xml:space="preserve">Figure </w:t>
      </w:r>
      <w:r>
        <w:t>11-B.</w:t>
      </w:r>
    </w:p>
    <w:p w:rsidR="0021795A" w:rsidRDefault="0021795A" w:rsidP="0021795A">
      <w:pPr>
        <w:pStyle w:val="Statements"/>
        <w:spacing w:line="276" w:lineRule="auto"/>
        <w:ind w:firstLine="0"/>
        <w:rPr>
          <w:lang w:eastAsia="ja-JP"/>
          <w14:ligatures w14:val="standard"/>
        </w:rPr>
      </w:pPr>
    </w:p>
    <w:tbl>
      <w:tblPr>
        <w:tblpPr w:leftFromText="141" w:rightFromText="141" w:vertAnchor="text" w:horzAnchor="page" w:tblpX="6674" w:tblpY="156"/>
        <w:tblW w:w="3783" w:type="dxa"/>
        <w:tblCellMar>
          <w:left w:w="70" w:type="dxa"/>
          <w:right w:w="70" w:type="dxa"/>
        </w:tblCellMar>
        <w:tblLook w:val="04A0" w:firstRow="1" w:lastRow="0" w:firstColumn="1" w:lastColumn="0" w:noHBand="0" w:noVBand="1"/>
      </w:tblPr>
      <w:tblGrid>
        <w:gridCol w:w="2037"/>
        <w:gridCol w:w="1027"/>
        <w:gridCol w:w="719"/>
      </w:tblGrid>
      <w:tr w:rsidR="00323402" w:rsidRPr="00CD4385" w:rsidTr="00323402">
        <w:trPr>
          <w:trHeight w:val="268"/>
        </w:trPr>
        <w:tc>
          <w:tcPr>
            <w:tcW w:w="2037" w:type="dxa"/>
            <w:tcBorders>
              <w:top w:val="single" w:sz="4" w:space="0" w:color="auto"/>
              <w:left w:val="nil"/>
              <w:bottom w:val="single" w:sz="8" w:space="0" w:color="auto"/>
              <w:right w:val="nil"/>
            </w:tcBorders>
            <w:shd w:val="clear" w:color="auto" w:fill="auto"/>
            <w:noWrap/>
            <w:vAlign w:val="bottom"/>
            <w:hideMark/>
          </w:tcPr>
          <w:p w:rsidR="00323402" w:rsidRPr="00CD4385" w:rsidRDefault="00323402" w:rsidP="00323402">
            <w:pPr>
              <w:spacing w:line="240" w:lineRule="auto"/>
              <w:jc w:val="left"/>
              <w:rPr>
                <w:b/>
                <w:lang w:eastAsia="ja-JP"/>
                <w14:ligatures w14:val="standard"/>
              </w:rPr>
            </w:pPr>
            <w:r w:rsidRPr="00CD4385">
              <w:rPr>
                <w:b/>
                <w:lang w:eastAsia="ja-JP"/>
                <w14:ligatures w14:val="standard"/>
              </w:rPr>
              <w:t>level</w:t>
            </w:r>
          </w:p>
        </w:tc>
        <w:tc>
          <w:tcPr>
            <w:tcW w:w="1027" w:type="dxa"/>
            <w:tcBorders>
              <w:top w:val="single" w:sz="4" w:space="0" w:color="auto"/>
              <w:left w:val="nil"/>
              <w:bottom w:val="single" w:sz="8" w:space="0" w:color="auto"/>
              <w:right w:val="nil"/>
            </w:tcBorders>
            <w:shd w:val="clear" w:color="auto" w:fill="auto"/>
            <w:noWrap/>
            <w:vAlign w:val="bottom"/>
            <w:hideMark/>
          </w:tcPr>
          <w:p w:rsidR="00323402" w:rsidRPr="00CD4385" w:rsidRDefault="00323402" w:rsidP="00323402">
            <w:pPr>
              <w:spacing w:line="240" w:lineRule="auto"/>
              <w:jc w:val="left"/>
              <w:rPr>
                <w:b/>
                <w:lang w:eastAsia="ja-JP"/>
                <w14:ligatures w14:val="standard"/>
              </w:rPr>
            </w:pPr>
            <w:r w:rsidRPr="00CD4385">
              <w:rPr>
                <w:b/>
                <w:lang w:eastAsia="ja-JP"/>
                <w14:ligatures w14:val="standard"/>
              </w:rPr>
              <w:t>Priority</w:t>
            </w:r>
          </w:p>
        </w:tc>
        <w:tc>
          <w:tcPr>
            <w:tcW w:w="719" w:type="dxa"/>
            <w:tcBorders>
              <w:top w:val="single" w:sz="4" w:space="0" w:color="auto"/>
              <w:left w:val="nil"/>
              <w:bottom w:val="single" w:sz="8" w:space="0" w:color="auto"/>
              <w:right w:val="nil"/>
            </w:tcBorders>
            <w:shd w:val="clear" w:color="auto" w:fill="auto"/>
            <w:noWrap/>
            <w:vAlign w:val="bottom"/>
            <w:hideMark/>
          </w:tcPr>
          <w:p w:rsidR="00323402" w:rsidRPr="00CD4385" w:rsidRDefault="00323402" w:rsidP="00323402">
            <w:pPr>
              <w:spacing w:line="240" w:lineRule="auto"/>
              <w:jc w:val="left"/>
              <w:rPr>
                <w:b/>
                <w:lang w:eastAsia="ja-JP"/>
                <w14:ligatures w14:val="standard"/>
              </w:rPr>
            </w:pPr>
            <w:r w:rsidRPr="00CD4385">
              <w:rPr>
                <w:b/>
                <w:lang w:eastAsia="ja-JP"/>
                <w14:ligatures w14:val="standard"/>
              </w:rPr>
              <w:t>Color</w:t>
            </w:r>
          </w:p>
        </w:tc>
      </w:tr>
      <w:tr w:rsidR="00323402" w:rsidRPr="00CD4385" w:rsidTr="00323402">
        <w:trPr>
          <w:trHeight w:val="255"/>
        </w:trPr>
        <w:tc>
          <w:tcPr>
            <w:tcW w:w="2037" w:type="dxa"/>
            <w:tcBorders>
              <w:top w:val="nil"/>
              <w:left w:val="nil"/>
              <w:bottom w:val="nil"/>
              <w:right w:val="nil"/>
            </w:tcBorders>
            <w:shd w:val="clear" w:color="auto" w:fill="auto"/>
            <w:noWrap/>
            <w:vAlign w:val="bottom"/>
            <w:hideMark/>
          </w:tcPr>
          <w:p w:rsidR="00323402" w:rsidRPr="00CD4385" w:rsidRDefault="00323402" w:rsidP="00323402">
            <w:pPr>
              <w:spacing w:line="240" w:lineRule="auto"/>
              <w:jc w:val="left"/>
              <w:rPr>
                <w:lang w:eastAsia="ja-JP"/>
                <w14:ligatures w14:val="standard"/>
              </w:rPr>
            </w:pPr>
            <w:r>
              <w:rPr>
                <w:lang w:eastAsia="ja-JP"/>
                <w14:ligatures w14:val="standard"/>
              </w:rPr>
              <w:t>L</w:t>
            </w:r>
            <w:r w:rsidRPr="00CD4385">
              <w:rPr>
                <w:lang w:eastAsia="ja-JP"/>
                <w14:ligatures w14:val="standard"/>
              </w:rPr>
              <w:t>ess than 10%</w:t>
            </w:r>
          </w:p>
        </w:tc>
        <w:tc>
          <w:tcPr>
            <w:tcW w:w="1027" w:type="dxa"/>
            <w:tcBorders>
              <w:top w:val="nil"/>
              <w:left w:val="nil"/>
              <w:bottom w:val="nil"/>
              <w:right w:val="nil"/>
            </w:tcBorders>
            <w:shd w:val="clear" w:color="auto" w:fill="auto"/>
            <w:noWrap/>
            <w:vAlign w:val="bottom"/>
            <w:hideMark/>
          </w:tcPr>
          <w:p w:rsidR="00323402" w:rsidRPr="00CD4385" w:rsidRDefault="00323402" w:rsidP="00323402">
            <w:pPr>
              <w:spacing w:line="240" w:lineRule="auto"/>
              <w:jc w:val="left"/>
              <w:rPr>
                <w:lang w:eastAsia="ja-JP"/>
                <w14:ligatures w14:val="standard"/>
              </w:rPr>
            </w:pPr>
            <w:r w:rsidRPr="00CD4385">
              <w:rPr>
                <w:lang w:eastAsia="ja-JP"/>
                <w14:ligatures w14:val="standard"/>
              </w:rPr>
              <w:t>empty</w:t>
            </w:r>
          </w:p>
        </w:tc>
        <w:tc>
          <w:tcPr>
            <w:tcW w:w="719" w:type="dxa"/>
            <w:tcBorders>
              <w:top w:val="nil"/>
              <w:left w:val="nil"/>
              <w:bottom w:val="nil"/>
              <w:right w:val="nil"/>
            </w:tcBorders>
            <w:shd w:val="clear" w:color="auto" w:fill="auto"/>
            <w:noWrap/>
            <w:vAlign w:val="bottom"/>
            <w:hideMark/>
          </w:tcPr>
          <w:p w:rsidR="00323402" w:rsidRPr="00CD4385" w:rsidRDefault="00323402" w:rsidP="00323402">
            <w:pPr>
              <w:spacing w:line="240" w:lineRule="auto"/>
              <w:jc w:val="left"/>
              <w:rPr>
                <w:lang w:eastAsia="ja-JP"/>
                <w14:ligatures w14:val="standard"/>
              </w:rPr>
            </w:pPr>
            <w:r w:rsidRPr="00CD4385">
              <w:rPr>
                <w:lang w:eastAsia="ja-JP"/>
                <w14:ligatures w14:val="standard"/>
              </w:rPr>
              <w:t>black</w:t>
            </w:r>
          </w:p>
        </w:tc>
      </w:tr>
      <w:tr w:rsidR="00323402" w:rsidRPr="00CD4385" w:rsidTr="00323402">
        <w:trPr>
          <w:trHeight w:val="255"/>
        </w:trPr>
        <w:tc>
          <w:tcPr>
            <w:tcW w:w="2037" w:type="dxa"/>
            <w:tcBorders>
              <w:top w:val="nil"/>
              <w:left w:val="nil"/>
              <w:bottom w:val="nil"/>
              <w:right w:val="nil"/>
            </w:tcBorders>
            <w:shd w:val="clear" w:color="auto" w:fill="auto"/>
            <w:noWrap/>
            <w:vAlign w:val="bottom"/>
            <w:hideMark/>
          </w:tcPr>
          <w:p w:rsidR="00323402" w:rsidRPr="00CD4385" w:rsidRDefault="00323402" w:rsidP="00323402">
            <w:pPr>
              <w:spacing w:line="240" w:lineRule="auto"/>
              <w:jc w:val="left"/>
              <w:rPr>
                <w:lang w:eastAsia="ja-JP"/>
                <w14:ligatures w14:val="standard"/>
              </w:rPr>
            </w:pPr>
            <w:r>
              <w:rPr>
                <w:lang w:eastAsia="ja-JP"/>
                <w14:ligatures w14:val="standard"/>
              </w:rPr>
              <w:t>B</w:t>
            </w:r>
            <w:r w:rsidRPr="00CD4385">
              <w:rPr>
                <w:lang w:eastAsia="ja-JP"/>
                <w14:ligatures w14:val="standard"/>
              </w:rPr>
              <w:t>etween 11% and</w:t>
            </w:r>
            <w:r>
              <w:rPr>
                <w:lang w:eastAsia="ja-JP"/>
                <w14:ligatures w14:val="standard"/>
              </w:rPr>
              <w:t xml:space="preserve"> </w:t>
            </w:r>
            <w:r w:rsidRPr="00CD4385">
              <w:rPr>
                <w:lang w:eastAsia="ja-JP"/>
                <w14:ligatures w14:val="standard"/>
              </w:rPr>
              <w:t xml:space="preserve"> 30%</w:t>
            </w:r>
          </w:p>
        </w:tc>
        <w:tc>
          <w:tcPr>
            <w:tcW w:w="1027" w:type="dxa"/>
            <w:tcBorders>
              <w:top w:val="nil"/>
              <w:left w:val="nil"/>
              <w:bottom w:val="nil"/>
              <w:right w:val="nil"/>
            </w:tcBorders>
            <w:shd w:val="clear" w:color="auto" w:fill="auto"/>
            <w:noWrap/>
            <w:vAlign w:val="bottom"/>
            <w:hideMark/>
          </w:tcPr>
          <w:p w:rsidR="00323402" w:rsidRPr="00CD4385" w:rsidRDefault="00323402" w:rsidP="00323402">
            <w:pPr>
              <w:spacing w:line="240" w:lineRule="auto"/>
              <w:jc w:val="left"/>
              <w:rPr>
                <w:lang w:eastAsia="ja-JP"/>
                <w14:ligatures w14:val="standard"/>
              </w:rPr>
            </w:pPr>
            <w:r w:rsidRPr="00CD4385">
              <w:rPr>
                <w:lang w:eastAsia="ja-JP"/>
                <w14:ligatures w14:val="standard"/>
              </w:rPr>
              <w:t>low</w:t>
            </w:r>
          </w:p>
        </w:tc>
        <w:tc>
          <w:tcPr>
            <w:tcW w:w="719" w:type="dxa"/>
            <w:tcBorders>
              <w:top w:val="nil"/>
              <w:left w:val="nil"/>
              <w:bottom w:val="nil"/>
              <w:right w:val="nil"/>
            </w:tcBorders>
            <w:shd w:val="clear" w:color="auto" w:fill="auto"/>
            <w:noWrap/>
            <w:vAlign w:val="bottom"/>
            <w:hideMark/>
          </w:tcPr>
          <w:p w:rsidR="00323402" w:rsidRPr="00CD4385" w:rsidRDefault="00323402" w:rsidP="00323402">
            <w:pPr>
              <w:spacing w:line="240" w:lineRule="auto"/>
              <w:jc w:val="left"/>
              <w:rPr>
                <w:lang w:eastAsia="ja-JP"/>
                <w14:ligatures w14:val="standard"/>
              </w:rPr>
            </w:pPr>
            <w:r w:rsidRPr="00CD4385">
              <w:rPr>
                <w:lang w:eastAsia="ja-JP"/>
                <w14:ligatures w14:val="standard"/>
              </w:rPr>
              <w:t>green</w:t>
            </w:r>
          </w:p>
        </w:tc>
      </w:tr>
      <w:tr w:rsidR="00323402" w:rsidRPr="00CD4385" w:rsidTr="00323402">
        <w:trPr>
          <w:trHeight w:val="255"/>
        </w:trPr>
        <w:tc>
          <w:tcPr>
            <w:tcW w:w="2037" w:type="dxa"/>
            <w:tcBorders>
              <w:top w:val="nil"/>
              <w:left w:val="nil"/>
              <w:bottom w:val="nil"/>
              <w:right w:val="nil"/>
            </w:tcBorders>
            <w:shd w:val="clear" w:color="auto" w:fill="auto"/>
            <w:noWrap/>
            <w:vAlign w:val="bottom"/>
            <w:hideMark/>
          </w:tcPr>
          <w:p w:rsidR="00323402" w:rsidRPr="00CD4385" w:rsidRDefault="00323402" w:rsidP="00323402">
            <w:pPr>
              <w:spacing w:line="240" w:lineRule="auto"/>
              <w:jc w:val="left"/>
              <w:rPr>
                <w:lang w:eastAsia="ja-JP"/>
                <w14:ligatures w14:val="standard"/>
              </w:rPr>
            </w:pPr>
            <w:r>
              <w:rPr>
                <w:lang w:eastAsia="ja-JP"/>
                <w14:ligatures w14:val="standard"/>
              </w:rPr>
              <w:t>B</w:t>
            </w:r>
            <w:r w:rsidRPr="00CD4385">
              <w:rPr>
                <w:lang w:eastAsia="ja-JP"/>
                <w14:ligatures w14:val="standard"/>
              </w:rPr>
              <w:t>etween 31% and 55%</w:t>
            </w:r>
          </w:p>
        </w:tc>
        <w:tc>
          <w:tcPr>
            <w:tcW w:w="1027" w:type="dxa"/>
            <w:tcBorders>
              <w:top w:val="nil"/>
              <w:left w:val="nil"/>
              <w:bottom w:val="nil"/>
              <w:right w:val="nil"/>
            </w:tcBorders>
            <w:shd w:val="clear" w:color="auto" w:fill="auto"/>
            <w:noWrap/>
            <w:vAlign w:val="bottom"/>
            <w:hideMark/>
          </w:tcPr>
          <w:p w:rsidR="00323402" w:rsidRPr="00CD4385" w:rsidRDefault="00323402" w:rsidP="00323402">
            <w:pPr>
              <w:spacing w:line="240" w:lineRule="auto"/>
              <w:jc w:val="left"/>
              <w:rPr>
                <w:lang w:eastAsia="ja-JP"/>
                <w14:ligatures w14:val="standard"/>
              </w:rPr>
            </w:pPr>
            <w:r w:rsidRPr="00CD4385">
              <w:rPr>
                <w:lang w:eastAsia="ja-JP"/>
                <w14:ligatures w14:val="standard"/>
              </w:rPr>
              <w:t>medium</w:t>
            </w:r>
          </w:p>
        </w:tc>
        <w:tc>
          <w:tcPr>
            <w:tcW w:w="719" w:type="dxa"/>
            <w:tcBorders>
              <w:top w:val="nil"/>
              <w:left w:val="nil"/>
              <w:bottom w:val="nil"/>
              <w:right w:val="nil"/>
            </w:tcBorders>
            <w:shd w:val="clear" w:color="auto" w:fill="auto"/>
            <w:noWrap/>
            <w:vAlign w:val="bottom"/>
            <w:hideMark/>
          </w:tcPr>
          <w:p w:rsidR="00323402" w:rsidRPr="00CD4385" w:rsidRDefault="00323402" w:rsidP="00323402">
            <w:pPr>
              <w:spacing w:line="240" w:lineRule="auto"/>
              <w:jc w:val="left"/>
              <w:rPr>
                <w:lang w:eastAsia="ja-JP"/>
                <w14:ligatures w14:val="standard"/>
              </w:rPr>
            </w:pPr>
            <w:r w:rsidRPr="00CD4385">
              <w:rPr>
                <w:lang w:eastAsia="ja-JP"/>
                <w14:ligatures w14:val="standard"/>
              </w:rPr>
              <w:t>yellow</w:t>
            </w:r>
          </w:p>
        </w:tc>
      </w:tr>
      <w:tr w:rsidR="00323402" w:rsidRPr="00CD4385" w:rsidTr="00323402">
        <w:trPr>
          <w:trHeight w:val="255"/>
        </w:trPr>
        <w:tc>
          <w:tcPr>
            <w:tcW w:w="2037" w:type="dxa"/>
            <w:tcBorders>
              <w:top w:val="nil"/>
              <w:left w:val="nil"/>
              <w:bottom w:val="nil"/>
              <w:right w:val="nil"/>
            </w:tcBorders>
            <w:shd w:val="clear" w:color="auto" w:fill="auto"/>
            <w:noWrap/>
            <w:vAlign w:val="bottom"/>
            <w:hideMark/>
          </w:tcPr>
          <w:p w:rsidR="00323402" w:rsidRPr="00CD4385" w:rsidRDefault="00323402" w:rsidP="00323402">
            <w:pPr>
              <w:spacing w:line="240" w:lineRule="auto"/>
              <w:jc w:val="left"/>
              <w:rPr>
                <w:lang w:eastAsia="ja-JP"/>
                <w14:ligatures w14:val="standard"/>
              </w:rPr>
            </w:pPr>
            <w:r>
              <w:rPr>
                <w:lang w:eastAsia="ja-JP"/>
                <w14:ligatures w14:val="standard"/>
              </w:rPr>
              <w:t>B</w:t>
            </w:r>
            <w:r w:rsidRPr="00CD4385">
              <w:rPr>
                <w:lang w:eastAsia="ja-JP"/>
                <w14:ligatures w14:val="standard"/>
              </w:rPr>
              <w:t>etween 56% and 80%</w:t>
            </w:r>
          </w:p>
        </w:tc>
        <w:tc>
          <w:tcPr>
            <w:tcW w:w="1027" w:type="dxa"/>
            <w:tcBorders>
              <w:top w:val="nil"/>
              <w:left w:val="nil"/>
              <w:bottom w:val="nil"/>
              <w:right w:val="nil"/>
            </w:tcBorders>
            <w:shd w:val="clear" w:color="auto" w:fill="auto"/>
            <w:noWrap/>
            <w:vAlign w:val="bottom"/>
            <w:hideMark/>
          </w:tcPr>
          <w:p w:rsidR="00323402" w:rsidRPr="00CD4385" w:rsidRDefault="00323402" w:rsidP="00323402">
            <w:pPr>
              <w:spacing w:line="240" w:lineRule="auto"/>
              <w:jc w:val="left"/>
              <w:rPr>
                <w:lang w:eastAsia="ja-JP"/>
                <w14:ligatures w14:val="standard"/>
              </w:rPr>
            </w:pPr>
            <w:r w:rsidRPr="00CD4385">
              <w:rPr>
                <w:lang w:eastAsia="ja-JP"/>
                <w14:ligatures w14:val="standard"/>
              </w:rPr>
              <w:t>high</w:t>
            </w:r>
          </w:p>
        </w:tc>
        <w:tc>
          <w:tcPr>
            <w:tcW w:w="719" w:type="dxa"/>
            <w:tcBorders>
              <w:top w:val="nil"/>
              <w:left w:val="nil"/>
              <w:bottom w:val="nil"/>
              <w:right w:val="nil"/>
            </w:tcBorders>
            <w:shd w:val="clear" w:color="auto" w:fill="auto"/>
            <w:noWrap/>
            <w:vAlign w:val="bottom"/>
            <w:hideMark/>
          </w:tcPr>
          <w:p w:rsidR="00323402" w:rsidRPr="00CD4385" w:rsidRDefault="00323402" w:rsidP="00323402">
            <w:pPr>
              <w:spacing w:line="240" w:lineRule="auto"/>
              <w:jc w:val="left"/>
              <w:rPr>
                <w:lang w:eastAsia="ja-JP"/>
                <w14:ligatures w14:val="standard"/>
              </w:rPr>
            </w:pPr>
            <w:r w:rsidRPr="00CD4385">
              <w:rPr>
                <w:lang w:eastAsia="ja-JP"/>
                <w14:ligatures w14:val="standard"/>
              </w:rPr>
              <w:t>purple</w:t>
            </w:r>
          </w:p>
        </w:tc>
      </w:tr>
      <w:tr w:rsidR="00323402" w:rsidRPr="00CD4385" w:rsidTr="00323402">
        <w:trPr>
          <w:trHeight w:val="255"/>
        </w:trPr>
        <w:tc>
          <w:tcPr>
            <w:tcW w:w="2037" w:type="dxa"/>
            <w:tcBorders>
              <w:top w:val="nil"/>
              <w:left w:val="nil"/>
              <w:bottom w:val="nil"/>
              <w:right w:val="nil"/>
            </w:tcBorders>
            <w:shd w:val="clear" w:color="auto" w:fill="auto"/>
            <w:noWrap/>
            <w:vAlign w:val="bottom"/>
            <w:hideMark/>
          </w:tcPr>
          <w:p w:rsidR="00323402" w:rsidRPr="00CD4385" w:rsidRDefault="00323402" w:rsidP="00323402">
            <w:pPr>
              <w:spacing w:line="240" w:lineRule="auto"/>
              <w:jc w:val="left"/>
              <w:rPr>
                <w:lang w:eastAsia="ja-JP"/>
                <w14:ligatures w14:val="standard"/>
              </w:rPr>
            </w:pPr>
            <w:r>
              <w:rPr>
                <w:lang w:eastAsia="ja-JP"/>
                <w14:ligatures w14:val="standard"/>
              </w:rPr>
              <w:t>G</w:t>
            </w:r>
            <w:r w:rsidRPr="00CD4385">
              <w:rPr>
                <w:lang w:eastAsia="ja-JP"/>
                <w14:ligatures w14:val="standard"/>
              </w:rPr>
              <w:t>reater than 81%</w:t>
            </w:r>
          </w:p>
        </w:tc>
        <w:tc>
          <w:tcPr>
            <w:tcW w:w="1027" w:type="dxa"/>
            <w:tcBorders>
              <w:top w:val="nil"/>
              <w:left w:val="nil"/>
              <w:bottom w:val="nil"/>
              <w:right w:val="nil"/>
            </w:tcBorders>
            <w:shd w:val="clear" w:color="auto" w:fill="auto"/>
            <w:noWrap/>
            <w:vAlign w:val="bottom"/>
            <w:hideMark/>
          </w:tcPr>
          <w:p w:rsidR="00323402" w:rsidRPr="00CD4385" w:rsidRDefault="00323402" w:rsidP="00323402">
            <w:pPr>
              <w:spacing w:line="240" w:lineRule="auto"/>
              <w:jc w:val="left"/>
              <w:rPr>
                <w:lang w:eastAsia="ja-JP"/>
                <w14:ligatures w14:val="standard"/>
              </w:rPr>
            </w:pPr>
            <w:r w:rsidRPr="00CD4385">
              <w:rPr>
                <w:lang w:eastAsia="ja-JP"/>
                <w14:ligatures w14:val="standard"/>
              </w:rPr>
              <w:t>full</w:t>
            </w:r>
          </w:p>
        </w:tc>
        <w:tc>
          <w:tcPr>
            <w:tcW w:w="719" w:type="dxa"/>
            <w:tcBorders>
              <w:top w:val="nil"/>
              <w:left w:val="nil"/>
              <w:bottom w:val="nil"/>
              <w:right w:val="nil"/>
            </w:tcBorders>
            <w:shd w:val="clear" w:color="auto" w:fill="auto"/>
            <w:noWrap/>
            <w:vAlign w:val="bottom"/>
            <w:hideMark/>
          </w:tcPr>
          <w:p w:rsidR="00323402" w:rsidRPr="00CD4385" w:rsidRDefault="00323402" w:rsidP="00323402">
            <w:pPr>
              <w:spacing w:line="240" w:lineRule="auto"/>
              <w:jc w:val="left"/>
              <w:rPr>
                <w:lang w:eastAsia="ja-JP"/>
                <w14:ligatures w14:val="standard"/>
              </w:rPr>
            </w:pPr>
            <w:r w:rsidRPr="00CD4385">
              <w:rPr>
                <w:lang w:eastAsia="ja-JP"/>
                <w14:ligatures w14:val="standard"/>
              </w:rPr>
              <w:t>red</w:t>
            </w:r>
          </w:p>
        </w:tc>
      </w:tr>
    </w:tbl>
    <w:p w:rsidR="0021795A" w:rsidRDefault="0021795A" w:rsidP="00F17CC4">
      <w:pPr>
        <w:pStyle w:val="FigureCaption"/>
        <w:rPr>
          <w:rStyle w:val="Label"/>
          <w:rFonts w:cstheme="minorBidi"/>
          <w:b/>
          <w:lang w:val="en-US" w:eastAsia="en-US"/>
          <w14:ligatures w14:val="none"/>
        </w:rPr>
      </w:pPr>
    </w:p>
    <w:p w:rsidR="0021795A" w:rsidRDefault="0021795A" w:rsidP="00F17CC4">
      <w:pPr>
        <w:pStyle w:val="FigureCaption"/>
        <w:rPr>
          <w:rStyle w:val="Label"/>
          <w:rFonts w:cstheme="minorBidi"/>
          <w:b/>
          <w:lang w:val="en-US" w:eastAsia="en-US"/>
          <w14:ligatures w14:val="none"/>
        </w:rPr>
      </w:pPr>
    </w:p>
    <w:p w:rsidR="00FF4EB4" w:rsidRDefault="00FF4EB4">
      <w:pPr>
        <w:pStyle w:val="FigureCaption"/>
        <w:rPr>
          <w:rStyle w:val="Label"/>
          <w:rFonts w:cstheme="minorBidi"/>
          <w:b/>
          <w:lang w:val="en-US" w:eastAsia="en-US"/>
          <w14:ligatures w14:val="none"/>
        </w:rPr>
      </w:pPr>
    </w:p>
    <w:p w:rsidR="00FF4EB4" w:rsidRPr="00F17CC4" w:rsidRDefault="00FF4EB4">
      <w:pPr>
        <w:pStyle w:val="FigureCaption"/>
        <w:rPr>
          <w:rStyle w:val="Label"/>
          <w:rFonts w:cstheme="minorBidi"/>
          <w:b/>
          <w:lang w:eastAsia="en-US"/>
          <w14:ligatures w14:val="none"/>
        </w:rPr>
      </w:pPr>
    </w:p>
    <w:p w:rsidR="00323402" w:rsidRDefault="00323402" w:rsidP="00323402">
      <w:pPr>
        <w:pStyle w:val="FigureCaption"/>
        <w:jc w:val="center"/>
      </w:pPr>
      <w:r>
        <w:rPr>
          <w:rStyle w:val="Label"/>
          <w:b/>
        </w:rPr>
        <w:t>Table 7</w:t>
      </w:r>
      <w:r w:rsidRPr="00B515D5">
        <w:rPr>
          <w:rStyle w:val="Label"/>
        </w:rPr>
        <w:t>:</w:t>
      </w:r>
      <w:r>
        <w:rPr>
          <w:rStyle w:val="Label"/>
        </w:rPr>
        <w:t xml:space="preserve"> </w:t>
      </w:r>
      <w:r>
        <w:t>Colour code for representation of container priority</w:t>
      </w:r>
    </w:p>
    <w:p w:rsidR="0021795A" w:rsidRDefault="0021795A">
      <w:pPr>
        <w:pStyle w:val="FigureCaption"/>
      </w:pPr>
      <w:r>
        <w:lastRenderedPageBreak/>
        <w:t>This filling percentages were defined based on the test executed by (</w:t>
      </w:r>
      <w:proofErr w:type="spellStart"/>
      <w:r w:rsidRPr="00CA6251">
        <w:rPr>
          <w:szCs w:val="14"/>
        </w:rPr>
        <w:t>Meesala</w:t>
      </w:r>
      <w:proofErr w:type="spellEnd"/>
      <w:r>
        <w:rPr>
          <w:szCs w:val="14"/>
        </w:rPr>
        <w:t xml:space="preserve"> et al, 2018</w:t>
      </w:r>
      <w:r>
        <w:t>)</w:t>
      </w:r>
      <w:r w:rsidR="0014478B">
        <w:t>,</w:t>
      </w:r>
      <w:r>
        <w:t xml:space="preserve"> which </w:t>
      </w:r>
      <w:r w:rsidR="0014478B">
        <w:t xml:space="preserve">was </w:t>
      </w:r>
      <w:r>
        <w:t xml:space="preserve">validated using a </w:t>
      </w:r>
      <w:r w:rsidRPr="00E76225">
        <w:t>measure</w:t>
      </w:r>
      <w:ins w:id="312" w:author="Miguel" w:date="2021-05-27T12:47:00Z">
        <w:r w:rsidR="00E76225">
          <w:t>ment</w:t>
        </w:r>
      </w:ins>
      <w:r>
        <w:t xml:space="preserve"> device that integrates an ultrasonic sensor and consider</w:t>
      </w:r>
      <w:r w:rsidR="0014478B">
        <w:t>s</w:t>
      </w:r>
      <w:r>
        <w:t xml:space="preserve"> the directive angle of the sensor signal. </w:t>
      </w:r>
    </w:p>
    <w:p w:rsidR="0021795A" w:rsidRPr="003D5DE3" w:rsidRDefault="0021795A" w:rsidP="00F17CC4">
      <w:pPr>
        <w:pStyle w:val="FigureCaption"/>
        <w:rPr>
          <w:rStyle w:val="Label"/>
          <w:rFonts w:cstheme="minorBidi"/>
          <w:lang w:val="en-US" w:eastAsia="en-US"/>
          <w14:ligatures w14:val="none"/>
        </w:rPr>
      </w:pPr>
    </w:p>
    <w:p w:rsidR="0021795A" w:rsidRDefault="0021795A" w:rsidP="0021795A">
      <w:pPr>
        <w:pStyle w:val="Statements"/>
        <w:spacing w:line="276" w:lineRule="auto"/>
        <w:ind w:firstLine="0"/>
        <w:rPr>
          <w:lang w:eastAsia="ja-JP"/>
          <w14:ligatures w14:val="standard"/>
        </w:rPr>
      </w:pPr>
    </w:p>
    <w:p w:rsidR="009A2B5B" w:rsidRDefault="009A2B5B">
      <w:pPr>
        <w:spacing w:line="240" w:lineRule="auto"/>
        <w:jc w:val="left"/>
        <w:rPr>
          <w:lang w:eastAsia="ja-JP"/>
          <w14:ligatures w14:val="standard"/>
        </w:rPr>
        <w:sectPr w:rsidR="009A2B5B" w:rsidSect="0021795A">
          <w:endnotePr>
            <w:numFmt w:val="decimal"/>
          </w:endnotePr>
          <w:type w:val="continuous"/>
          <w:pgSz w:w="12240" w:h="15840" w:code="9"/>
          <w:pgMar w:top="1500" w:right="1080" w:bottom="1600" w:left="1080" w:header="1080" w:footer="1080" w:gutter="0"/>
          <w:pgNumType w:start="1"/>
          <w:cols w:num="2" w:space="480"/>
          <w:titlePg/>
          <w:docGrid w:linePitch="360"/>
        </w:sectPr>
      </w:pPr>
    </w:p>
    <w:p w:rsidR="0021795A" w:rsidRDefault="0021795A">
      <w:pPr>
        <w:spacing w:line="240" w:lineRule="auto"/>
        <w:jc w:val="left"/>
        <w:rPr>
          <w:lang w:eastAsia="ja-JP"/>
          <w14:ligatures w14:val="standard"/>
        </w:rPr>
        <w:sectPr w:rsidR="0021795A" w:rsidSect="009A2B5B">
          <w:endnotePr>
            <w:numFmt w:val="decimal"/>
          </w:endnotePr>
          <w:type w:val="continuous"/>
          <w:pgSz w:w="12240" w:h="15840" w:code="9"/>
          <w:pgMar w:top="1500" w:right="1080" w:bottom="1600" w:left="1080" w:header="1080" w:footer="1080" w:gutter="0"/>
          <w:pgNumType w:start="1"/>
          <w:cols w:num="2" w:space="480"/>
          <w:titlePg/>
          <w:docGrid w:linePitch="360"/>
        </w:sectPr>
      </w:pPr>
    </w:p>
    <w:p w:rsidR="00FF2395" w:rsidRDefault="00FF2395" w:rsidP="00F17B55">
      <w:pPr>
        <w:pStyle w:val="Statements"/>
        <w:spacing w:line="276" w:lineRule="auto"/>
        <w:ind w:firstLine="0"/>
        <w:rPr>
          <w:lang w:eastAsia="ja-JP"/>
          <w14:ligatures w14:val="standard"/>
        </w:rPr>
      </w:pPr>
      <w:r>
        <w:rPr>
          <w:noProof/>
          <w:lang w:val="es-CO" w:eastAsia="es-CO"/>
          <w14:ligatures w14:val="standard"/>
        </w:rPr>
        <w:lastRenderedPageBreak/>
        <w:drawing>
          <wp:inline distT="0" distB="0" distL="0" distR="0" wp14:anchorId="5005F583" wp14:editId="0FA874F0">
            <wp:extent cx="6496286" cy="25590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541790" cy="2576975"/>
                    </a:xfrm>
                    <a:prstGeom prst="rect">
                      <a:avLst/>
                    </a:prstGeom>
                    <a:noFill/>
                    <a:ln>
                      <a:noFill/>
                    </a:ln>
                  </pic:spPr>
                </pic:pic>
              </a:graphicData>
            </a:graphic>
          </wp:inline>
        </w:drawing>
      </w:r>
    </w:p>
    <w:p w:rsidR="003D5DE3" w:rsidRDefault="00FF4EB4" w:rsidP="00F17CC4">
      <w:pPr>
        <w:pStyle w:val="Statements"/>
        <w:spacing w:line="276" w:lineRule="auto"/>
        <w:ind w:left="708" w:firstLine="0"/>
        <w:rPr>
          <w:lang w:eastAsia="ja-JP"/>
          <w14:ligatures w14:val="standard"/>
        </w:rPr>
      </w:pPr>
      <w:r w:rsidRPr="00F17CC4">
        <w:rPr>
          <w:noProof/>
          <w:lang w:val="es-CO" w:eastAsia="es-CO"/>
          <w14:ligatures w14:val="standard"/>
        </w:rPr>
        <mc:AlternateContent>
          <mc:Choice Requires="wps">
            <w:drawing>
              <wp:anchor distT="0" distB="0" distL="114300" distR="114300" simplePos="0" relativeHeight="251679744" behindDoc="0" locked="0" layoutInCell="1" allowOverlap="1" wp14:anchorId="4C9AE691" wp14:editId="6D8C182C">
                <wp:simplePos x="0" y="0"/>
                <wp:positionH relativeFrom="column">
                  <wp:posOffset>4610100</wp:posOffset>
                </wp:positionH>
                <wp:positionV relativeFrom="paragraph">
                  <wp:posOffset>13335</wp:posOffset>
                </wp:positionV>
                <wp:extent cx="295275" cy="299720"/>
                <wp:effectExtent l="0" t="0" r="28575" b="24130"/>
                <wp:wrapNone/>
                <wp:docPr id="19" name="Cuadro de texto 19"/>
                <wp:cNvGraphicFramePr/>
                <a:graphic xmlns:a="http://schemas.openxmlformats.org/drawingml/2006/main">
                  <a:graphicData uri="http://schemas.microsoft.com/office/word/2010/wordprocessingShape">
                    <wps:wsp>
                      <wps:cNvSpPr txBox="1"/>
                      <wps:spPr>
                        <a:xfrm>
                          <a:off x="0" y="0"/>
                          <a:ext cx="295275" cy="29972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F257C" w:rsidRPr="00F17CC4" w:rsidRDefault="00CF257C" w:rsidP="00FF4EB4">
                            <w:pPr>
                              <w:rPr>
                                <w:sz w:val="26"/>
                                <w:lang w:val="es-CO"/>
                              </w:rPr>
                            </w:pPr>
                            <w:r>
                              <w:rPr>
                                <w:sz w:val="26"/>
                                <w:lang w:val="es-CO"/>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9AE691" id="Cuadro de texto 19" o:spid="_x0000_s1036" type="#_x0000_t202" style="position:absolute;left:0;text-align:left;margin-left:363pt;margin-top:1.05pt;width:23.25pt;height:23.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" fillcolor="white [3201]" strokecolor="white [3212]" strokeweight=".5pt">
                <v:textbox>
                  <w:txbxContent>
                    <w:p w:rsidR="00CF257C" w:rsidRPr="00F17CC4" w:rsidRDefault="00CF257C" w:rsidP="00FF4EB4">
                      <w:pPr>
                        <w:rPr>
                          <w:sz w:val="26"/>
                          <w:lang w:val="es-CO"/>
                        </w:rPr>
                      </w:pPr>
                      <w:r>
                        <w:rPr>
                          <w:sz w:val="26"/>
                          <w:lang w:val="es-CO"/>
                        </w:rPr>
                        <w:t>B</w:t>
                      </w:r>
                    </w:p>
                  </w:txbxContent>
                </v:textbox>
              </v:shape>
            </w:pict>
          </mc:Fallback>
        </mc:AlternateContent>
      </w:r>
      <w:r w:rsidRPr="00F17CC4">
        <w:rPr>
          <w:noProof/>
          <w:lang w:val="es-CO" w:eastAsia="es-CO"/>
          <w14:ligatures w14:val="standard"/>
        </w:rPr>
        <mc:AlternateContent>
          <mc:Choice Requires="wps">
            <w:drawing>
              <wp:anchor distT="0" distB="0" distL="114300" distR="114300" simplePos="0" relativeHeight="251678720" behindDoc="0" locked="0" layoutInCell="1" allowOverlap="1" wp14:anchorId="32884579" wp14:editId="30DE059B">
                <wp:simplePos x="0" y="0"/>
                <wp:positionH relativeFrom="column">
                  <wp:posOffset>1466850</wp:posOffset>
                </wp:positionH>
                <wp:positionV relativeFrom="paragraph">
                  <wp:posOffset>8890</wp:posOffset>
                </wp:positionV>
                <wp:extent cx="295275" cy="300038"/>
                <wp:effectExtent l="0" t="0" r="28575" b="24130"/>
                <wp:wrapNone/>
                <wp:docPr id="17" name="Cuadro de texto 17"/>
                <wp:cNvGraphicFramePr/>
                <a:graphic xmlns:a="http://schemas.openxmlformats.org/drawingml/2006/main">
                  <a:graphicData uri="http://schemas.microsoft.com/office/word/2010/wordprocessingShape">
                    <wps:wsp>
                      <wps:cNvSpPr txBox="1"/>
                      <wps:spPr>
                        <a:xfrm>
                          <a:off x="0" y="0"/>
                          <a:ext cx="295275" cy="300038"/>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CF257C" w:rsidRPr="00F17CC4" w:rsidRDefault="00CF257C" w:rsidP="00FF4EB4">
                            <w:pPr>
                              <w:rPr>
                                <w:sz w:val="26"/>
                                <w:lang w:val="es-CO"/>
                              </w:rPr>
                            </w:pPr>
                            <w:r w:rsidRPr="00F17CC4">
                              <w:rPr>
                                <w:sz w:val="26"/>
                                <w:lang w:val="es-CO"/>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884579" id="Cuadro de texto 17" o:spid="_x0000_s1037" type="#_x0000_t202" style="position:absolute;left:0;text-align:left;margin-left:115.5pt;margin-top:.7pt;width:23.25pt;height:23.65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" fillcolor="white [3201]" strokecolor="white [3212]" strokeweight=".5pt">
                <v:textbox>
                  <w:txbxContent>
                    <w:p w:rsidR="00CF257C" w:rsidRPr="00F17CC4" w:rsidRDefault="00CF257C" w:rsidP="00FF4EB4">
                      <w:pPr>
                        <w:rPr>
                          <w:sz w:val="26"/>
                          <w:lang w:val="es-CO"/>
                        </w:rPr>
                      </w:pPr>
                      <w:r w:rsidRPr="00F17CC4">
                        <w:rPr>
                          <w:sz w:val="26"/>
                          <w:lang w:val="es-CO"/>
                        </w:rPr>
                        <w:t>A</w:t>
                      </w:r>
                    </w:p>
                  </w:txbxContent>
                </v:textbox>
              </v:shape>
            </w:pict>
          </mc:Fallback>
        </mc:AlternateContent>
      </w:r>
    </w:p>
    <w:p w:rsidR="003D5DE3" w:rsidRDefault="003D5DE3" w:rsidP="00F17B55">
      <w:pPr>
        <w:pStyle w:val="Statements"/>
        <w:spacing w:line="276" w:lineRule="auto"/>
        <w:ind w:firstLine="0"/>
        <w:rPr>
          <w:lang w:eastAsia="ja-JP"/>
          <w14:ligatures w14:val="standard"/>
        </w:rPr>
      </w:pPr>
    </w:p>
    <w:p w:rsidR="003D5DE3" w:rsidRDefault="003D5DE3" w:rsidP="003D5DE3">
      <w:pPr>
        <w:pStyle w:val="Statements"/>
        <w:ind w:firstLine="280"/>
        <w:jc w:val="center"/>
      </w:pPr>
      <w:r w:rsidRPr="003763FC">
        <w:rPr>
          <w:rStyle w:val="Label"/>
          <w:b/>
        </w:rPr>
        <w:t xml:space="preserve">Figure </w:t>
      </w:r>
      <w:r>
        <w:rPr>
          <w:rStyle w:val="Label"/>
          <w:b/>
        </w:rPr>
        <w:t>11</w:t>
      </w:r>
      <w:r w:rsidRPr="00B515D5">
        <w:rPr>
          <w:rStyle w:val="Label"/>
        </w:rPr>
        <w:t>:</w:t>
      </w:r>
      <w:r>
        <w:rPr>
          <w:rStyle w:val="Label"/>
        </w:rPr>
        <w:t xml:space="preserve"> </w:t>
      </w:r>
      <w:r>
        <w:t xml:space="preserve">MSW simulation in </w:t>
      </w:r>
      <w:proofErr w:type="spellStart"/>
      <w:r>
        <w:t>Engativa</w:t>
      </w:r>
      <w:proofErr w:type="spellEnd"/>
      <w:r>
        <w:t xml:space="preserve"> </w:t>
      </w:r>
      <w:r w:rsidRPr="00FF4EB4">
        <w:t>District</w:t>
      </w:r>
      <w:r w:rsidR="0014478B" w:rsidRPr="00FF4EB4">
        <w:t>: (A)</w:t>
      </w:r>
      <w:r w:rsidR="00FF4EB4" w:rsidRPr="00FF4EB4">
        <w:t xml:space="preserve"> </w:t>
      </w:r>
      <w:r w:rsidR="00FF4EB4" w:rsidRPr="00F17CC4">
        <w:rPr>
          <w:rFonts w:cs="Linux Libertine"/>
          <w:color w:val="000000"/>
          <w:szCs w:val="18"/>
        </w:rPr>
        <w:t>phase one container location simulation, (B)</w:t>
      </w:r>
      <w:r w:rsidR="00FF4EB4" w:rsidRPr="00FF4EB4">
        <w:rPr>
          <w:rFonts w:cs="Linux Libertine"/>
          <w:color w:val="000000"/>
          <w:szCs w:val="18"/>
        </w:rPr>
        <w:t xml:space="preserve"> phase two container filling level simulation</w:t>
      </w:r>
    </w:p>
    <w:p w:rsidR="003D5DE3" w:rsidRDefault="003D5DE3" w:rsidP="00F17B55">
      <w:pPr>
        <w:pStyle w:val="Statements"/>
        <w:spacing w:line="276" w:lineRule="auto"/>
        <w:ind w:firstLine="0"/>
        <w:rPr>
          <w:lang w:eastAsia="ja-JP"/>
          <w14:ligatures w14:val="standard"/>
        </w:rPr>
      </w:pPr>
    </w:p>
    <w:p w:rsidR="0021795A" w:rsidRDefault="0021795A" w:rsidP="00F17B55">
      <w:pPr>
        <w:pStyle w:val="Statements"/>
        <w:spacing w:line="276" w:lineRule="auto"/>
        <w:ind w:firstLine="0"/>
        <w:rPr>
          <w:lang w:eastAsia="ja-JP"/>
          <w14:ligatures w14:val="standard"/>
        </w:rPr>
        <w:sectPr w:rsidR="0021795A" w:rsidSect="00FF2395">
          <w:endnotePr>
            <w:numFmt w:val="decimal"/>
          </w:endnotePr>
          <w:type w:val="continuous"/>
          <w:pgSz w:w="12240" w:h="15840" w:code="9"/>
          <w:pgMar w:top="1500" w:right="1080" w:bottom="1600" w:left="1080" w:header="1080" w:footer="1080" w:gutter="0"/>
          <w:pgNumType w:start="1"/>
          <w:cols w:space="480"/>
          <w:titlePg/>
          <w:docGrid w:linePitch="360"/>
        </w:sectPr>
      </w:pPr>
    </w:p>
    <w:tbl>
      <w:tblPr>
        <w:tblpPr w:leftFromText="141" w:rightFromText="141" w:vertAnchor="text" w:horzAnchor="margin" w:tblpY="478"/>
        <w:tblW w:w="4820" w:type="dxa"/>
        <w:tblCellMar>
          <w:left w:w="70" w:type="dxa"/>
          <w:right w:w="70" w:type="dxa"/>
        </w:tblCellMar>
        <w:tblLook w:val="04A0" w:firstRow="1" w:lastRow="0" w:firstColumn="1" w:lastColumn="0" w:noHBand="0" w:noVBand="1"/>
      </w:tblPr>
      <w:tblGrid>
        <w:gridCol w:w="750"/>
        <w:gridCol w:w="1134"/>
        <w:gridCol w:w="2936"/>
      </w:tblGrid>
      <w:tr w:rsidR="00FF4EB4" w:rsidRPr="00D57465" w:rsidTr="00FF4EB4">
        <w:trPr>
          <w:trHeight w:val="613"/>
        </w:trPr>
        <w:tc>
          <w:tcPr>
            <w:tcW w:w="750" w:type="dxa"/>
            <w:tcBorders>
              <w:top w:val="nil"/>
              <w:left w:val="nil"/>
              <w:bottom w:val="single" w:sz="8" w:space="0" w:color="auto"/>
              <w:right w:val="nil"/>
            </w:tcBorders>
            <w:shd w:val="clear" w:color="auto" w:fill="auto"/>
            <w:vAlign w:val="bottom"/>
            <w:hideMark/>
          </w:tcPr>
          <w:p w:rsidR="00FF4EB4" w:rsidRPr="003D5DE3" w:rsidRDefault="00FF4EB4" w:rsidP="00FF4EB4">
            <w:pPr>
              <w:spacing w:line="240" w:lineRule="auto"/>
              <w:jc w:val="center"/>
              <w:rPr>
                <w:b/>
                <w:lang w:eastAsia="it-IT"/>
              </w:rPr>
            </w:pPr>
            <w:r w:rsidRPr="003D5DE3">
              <w:rPr>
                <w:b/>
                <w:lang w:eastAsia="it-IT"/>
              </w:rPr>
              <w:t>Street Priority</w:t>
            </w:r>
          </w:p>
        </w:tc>
        <w:tc>
          <w:tcPr>
            <w:tcW w:w="1134" w:type="dxa"/>
            <w:tcBorders>
              <w:top w:val="nil"/>
              <w:left w:val="nil"/>
              <w:bottom w:val="single" w:sz="8" w:space="0" w:color="auto"/>
              <w:right w:val="nil"/>
            </w:tcBorders>
            <w:shd w:val="clear" w:color="auto" w:fill="auto"/>
            <w:vAlign w:val="bottom"/>
            <w:hideMark/>
          </w:tcPr>
          <w:p w:rsidR="00FF4EB4" w:rsidRPr="003D5DE3" w:rsidRDefault="00FF4EB4" w:rsidP="00FF4EB4">
            <w:pPr>
              <w:spacing w:line="240" w:lineRule="auto"/>
              <w:jc w:val="left"/>
              <w:rPr>
                <w:b/>
                <w:lang w:eastAsia="it-IT"/>
              </w:rPr>
            </w:pPr>
            <w:r w:rsidRPr="003D5DE3">
              <w:rPr>
                <w:b/>
                <w:lang w:eastAsia="it-IT"/>
              </w:rPr>
              <w:t>Dumpster level reported</w:t>
            </w:r>
          </w:p>
        </w:tc>
        <w:tc>
          <w:tcPr>
            <w:tcW w:w="2936" w:type="dxa"/>
            <w:tcBorders>
              <w:top w:val="nil"/>
              <w:left w:val="nil"/>
              <w:bottom w:val="single" w:sz="8" w:space="0" w:color="auto"/>
              <w:right w:val="nil"/>
            </w:tcBorders>
            <w:shd w:val="clear" w:color="auto" w:fill="auto"/>
            <w:noWrap/>
            <w:vAlign w:val="bottom"/>
            <w:hideMark/>
          </w:tcPr>
          <w:p w:rsidR="00FF4EB4" w:rsidRPr="003D5DE3" w:rsidRDefault="00FF4EB4" w:rsidP="00FF4EB4">
            <w:pPr>
              <w:spacing w:line="240" w:lineRule="auto"/>
              <w:jc w:val="left"/>
              <w:rPr>
                <w:b/>
                <w:lang w:eastAsia="it-IT"/>
              </w:rPr>
            </w:pPr>
            <w:r w:rsidRPr="003D5DE3">
              <w:rPr>
                <w:b/>
                <w:lang w:eastAsia="it-IT"/>
              </w:rPr>
              <w:t>Description</w:t>
            </w:r>
          </w:p>
        </w:tc>
      </w:tr>
      <w:tr w:rsidR="00FF4EB4" w:rsidRPr="00D57465" w:rsidTr="00FF4EB4">
        <w:trPr>
          <w:trHeight w:val="531"/>
        </w:trPr>
        <w:tc>
          <w:tcPr>
            <w:tcW w:w="750" w:type="dxa"/>
            <w:tcBorders>
              <w:top w:val="nil"/>
              <w:left w:val="nil"/>
              <w:bottom w:val="nil"/>
              <w:right w:val="nil"/>
            </w:tcBorders>
            <w:shd w:val="clear" w:color="auto" w:fill="auto"/>
            <w:noWrap/>
            <w:vAlign w:val="bottom"/>
            <w:hideMark/>
          </w:tcPr>
          <w:p w:rsidR="00FF4EB4" w:rsidRPr="00D57465" w:rsidRDefault="00FF4EB4" w:rsidP="00FF4EB4">
            <w:pPr>
              <w:spacing w:line="240" w:lineRule="auto"/>
              <w:jc w:val="center"/>
              <w:rPr>
                <w:lang w:eastAsia="it-IT"/>
              </w:rPr>
            </w:pPr>
            <w:r w:rsidRPr="00D57465">
              <w:rPr>
                <w:lang w:eastAsia="it-IT"/>
              </w:rPr>
              <w:t>1</w:t>
            </w:r>
          </w:p>
        </w:tc>
        <w:tc>
          <w:tcPr>
            <w:tcW w:w="1134" w:type="dxa"/>
            <w:tcBorders>
              <w:top w:val="nil"/>
              <w:left w:val="nil"/>
              <w:bottom w:val="nil"/>
              <w:right w:val="nil"/>
            </w:tcBorders>
            <w:shd w:val="clear" w:color="auto" w:fill="auto"/>
            <w:noWrap/>
            <w:vAlign w:val="bottom"/>
            <w:hideMark/>
          </w:tcPr>
          <w:p w:rsidR="00FF4EB4" w:rsidRPr="00D57465" w:rsidRDefault="00FF4EB4" w:rsidP="00FF4EB4">
            <w:pPr>
              <w:spacing w:line="240" w:lineRule="auto"/>
              <w:jc w:val="left"/>
              <w:rPr>
                <w:lang w:eastAsia="it-IT"/>
              </w:rPr>
            </w:pPr>
            <w:r w:rsidRPr="00D57465">
              <w:rPr>
                <w:lang w:eastAsia="it-IT"/>
              </w:rPr>
              <w:t>full &gt; 0</w:t>
            </w:r>
          </w:p>
        </w:tc>
        <w:tc>
          <w:tcPr>
            <w:tcW w:w="2936" w:type="dxa"/>
            <w:tcBorders>
              <w:top w:val="nil"/>
              <w:left w:val="nil"/>
              <w:bottom w:val="nil"/>
              <w:right w:val="nil"/>
            </w:tcBorders>
            <w:shd w:val="clear" w:color="auto" w:fill="auto"/>
            <w:vAlign w:val="bottom"/>
            <w:hideMark/>
          </w:tcPr>
          <w:p w:rsidR="00FF4EB4" w:rsidRPr="00D57465" w:rsidRDefault="00FF4EB4" w:rsidP="00FF4EB4">
            <w:pPr>
              <w:spacing w:line="240" w:lineRule="auto"/>
              <w:jc w:val="left"/>
              <w:rPr>
                <w:lang w:eastAsia="it-IT"/>
              </w:rPr>
            </w:pPr>
            <w:r w:rsidRPr="00D57465">
              <w:rPr>
                <w:lang w:eastAsia="it-IT"/>
              </w:rPr>
              <w:t>There is a</w:t>
            </w:r>
            <w:r>
              <w:rPr>
                <w:lang w:eastAsia="it-IT"/>
              </w:rPr>
              <w:t>t</w:t>
            </w:r>
            <w:r w:rsidRPr="00D57465">
              <w:rPr>
                <w:lang w:eastAsia="it-IT"/>
              </w:rPr>
              <w:t xml:space="preserve"> least a full container, or the container has not </w:t>
            </w:r>
            <w:r>
              <w:rPr>
                <w:lang w:eastAsia="it-IT"/>
              </w:rPr>
              <w:t>been</w:t>
            </w:r>
            <w:r w:rsidRPr="00D57465">
              <w:rPr>
                <w:lang w:eastAsia="it-IT"/>
              </w:rPr>
              <w:t xml:space="preserve"> collected in more than 3 days</w:t>
            </w:r>
            <w:r>
              <w:rPr>
                <w:lang w:eastAsia="it-IT"/>
              </w:rPr>
              <w:t>.</w:t>
            </w:r>
          </w:p>
        </w:tc>
      </w:tr>
      <w:tr w:rsidR="00FF4EB4" w:rsidRPr="00D57465" w:rsidTr="00FF4EB4">
        <w:trPr>
          <w:trHeight w:val="476"/>
        </w:trPr>
        <w:tc>
          <w:tcPr>
            <w:tcW w:w="750" w:type="dxa"/>
            <w:tcBorders>
              <w:top w:val="nil"/>
              <w:left w:val="nil"/>
              <w:bottom w:val="nil"/>
              <w:right w:val="nil"/>
            </w:tcBorders>
            <w:shd w:val="clear" w:color="auto" w:fill="auto"/>
            <w:noWrap/>
            <w:vAlign w:val="bottom"/>
            <w:hideMark/>
          </w:tcPr>
          <w:p w:rsidR="00FF4EB4" w:rsidRPr="00D57465" w:rsidRDefault="00FF4EB4" w:rsidP="00FF4EB4">
            <w:pPr>
              <w:spacing w:line="240" w:lineRule="auto"/>
              <w:jc w:val="center"/>
              <w:rPr>
                <w:lang w:eastAsia="it-IT"/>
              </w:rPr>
            </w:pPr>
            <w:r w:rsidRPr="00D57465">
              <w:rPr>
                <w:lang w:eastAsia="it-IT"/>
              </w:rPr>
              <w:t>2</w:t>
            </w:r>
          </w:p>
        </w:tc>
        <w:tc>
          <w:tcPr>
            <w:tcW w:w="1134" w:type="dxa"/>
            <w:tcBorders>
              <w:top w:val="nil"/>
              <w:left w:val="nil"/>
              <w:bottom w:val="nil"/>
              <w:right w:val="nil"/>
            </w:tcBorders>
            <w:shd w:val="clear" w:color="auto" w:fill="auto"/>
            <w:noWrap/>
            <w:vAlign w:val="bottom"/>
            <w:hideMark/>
          </w:tcPr>
          <w:p w:rsidR="00FF4EB4" w:rsidRPr="00D57465" w:rsidRDefault="00FF4EB4" w:rsidP="00FF4EB4">
            <w:pPr>
              <w:spacing w:line="240" w:lineRule="auto"/>
              <w:jc w:val="left"/>
              <w:rPr>
                <w:lang w:eastAsia="it-IT"/>
              </w:rPr>
            </w:pPr>
            <w:r w:rsidRPr="00D57465">
              <w:rPr>
                <w:lang w:eastAsia="it-IT"/>
              </w:rPr>
              <w:t>high &gt; 0</w:t>
            </w:r>
          </w:p>
        </w:tc>
        <w:tc>
          <w:tcPr>
            <w:tcW w:w="2936" w:type="dxa"/>
            <w:tcBorders>
              <w:top w:val="nil"/>
              <w:left w:val="nil"/>
              <w:bottom w:val="nil"/>
              <w:right w:val="nil"/>
            </w:tcBorders>
            <w:shd w:val="clear" w:color="auto" w:fill="auto"/>
            <w:vAlign w:val="bottom"/>
            <w:hideMark/>
          </w:tcPr>
          <w:p w:rsidR="00FF4EB4" w:rsidRPr="00D57465" w:rsidRDefault="00FF4EB4" w:rsidP="00FF4EB4">
            <w:pPr>
              <w:spacing w:line="240" w:lineRule="auto"/>
              <w:jc w:val="left"/>
              <w:rPr>
                <w:lang w:eastAsia="it-IT"/>
              </w:rPr>
            </w:pPr>
            <w:r>
              <w:rPr>
                <w:lang w:eastAsia="it-IT"/>
              </w:rPr>
              <w:t>There is at</w:t>
            </w:r>
            <w:r w:rsidRPr="00D57465">
              <w:rPr>
                <w:lang w:eastAsia="it-IT"/>
              </w:rPr>
              <w:t xml:space="preserve"> least a high</w:t>
            </w:r>
            <w:r>
              <w:rPr>
                <w:lang w:eastAsia="it-IT"/>
              </w:rPr>
              <w:t>-</w:t>
            </w:r>
            <w:r w:rsidRPr="00D57465">
              <w:rPr>
                <w:lang w:eastAsia="it-IT"/>
              </w:rPr>
              <w:t xml:space="preserve">level container, or the container has not </w:t>
            </w:r>
            <w:r>
              <w:rPr>
                <w:lang w:eastAsia="it-IT"/>
              </w:rPr>
              <w:t>been</w:t>
            </w:r>
            <w:r w:rsidRPr="00D57465">
              <w:rPr>
                <w:lang w:eastAsia="it-IT"/>
              </w:rPr>
              <w:t xml:space="preserve"> collected in more than 2 days</w:t>
            </w:r>
            <w:r>
              <w:rPr>
                <w:lang w:eastAsia="it-IT"/>
              </w:rPr>
              <w:t>.</w:t>
            </w:r>
          </w:p>
        </w:tc>
      </w:tr>
      <w:tr w:rsidR="00FF4EB4" w:rsidRPr="00D57465" w:rsidTr="00FF4EB4">
        <w:trPr>
          <w:trHeight w:val="275"/>
        </w:trPr>
        <w:tc>
          <w:tcPr>
            <w:tcW w:w="750" w:type="dxa"/>
            <w:tcBorders>
              <w:top w:val="nil"/>
              <w:left w:val="nil"/>
              <w:bottom w:val="nil"/>
              <w:right w:val="nil"/>
            </w:tcBorders>
            <w:shd w:val="clear" w:color="auto" w:fill="auto"/>
            <w:noWrap/>
            <w:vAlign w:val="bottom"/>
            <w:hideMark/>
          </w:tcPr>
          <w:p w:rsidR="00FF4EB4" w:rsidRPr="00D57465" w:rsidRDefault="00FF4EB4" w:rsidP="00FF4EB4">
            <w:pPr>
              <w:spacing w:line="240" w:lineRule="auto"/>
              <w:jc w:val="center"/>
              <w:rPr>
                <w:lang w:eastAsia="it-IT"/>
              </w:rPr>
            </w:pPr>
            <w:r w:rsidRPr="00D57465">
              <w:rPr>
                <w:lang w:eastAsia="it-IT"/>
              </w:rPr>
              <w:t>3</w:t>
            </w:r>
          </w:p>
        </w:tc>
        <w:tc>
          <w:tcPr>
            <w:tcW w:w="1134" w:type="dxa"/>
            <w:tcBorders>
              <w:top w:val="nil"/>
              <w:left w:val="nil"/>
              <w:bottom w:val="nil"/>
              <w:right w:val="nil"/>
            </w:tcBorders>
            <w:shd w:val="clear" w:color="auto" w:fill="auto"/>
            <w:noWrap/>
            <w:vAlign w:val="bottom"/>
            <w:hideMark/>
          </w:tcPr>
          <w:p w:rsidR="00FF4EB4" w:rsidRPr="00D57465" w:rsidRDefault="00FF4EB4" w:rsidP="00FF4EB4">
            <w:pPr>
              <w:spacing w:line="240" w:lineRule="auto"/>
              <w:jc w:val="left"/>
              <w:rPr>
                <w:lang w:eastAsia="it-IT"/>
              </w:rPr>
            </w:pPr>
            <w:r w:rsidRPr="00D57465">
              <w:rPr>
                <w:lang w:eastAsia="it-IT"/>
              </w:rPr>
              <w:t>Medium &gt; 0</w:t>
            </w:r>
          </w:p>
        </w:tc>
        <w:tc>
          <w:tcPr>
            <w:tcW w:w="2936" w:type="dxa"/>
            <w:tcBorders>
              <w:top w:val="nil"/>
              <w:left w:val="nil"/>
              <w:bottom w:val="nil"/>
              <w:right w:val="nil"/>
            </w:tcBorders>
            <w:shd w:val="clear" w:color="auto" w:fill="auto"/>
            <w:vAlign w:val="bottom"/>
            <w:hideMark/>
          </w:tcPr>
          <w:p w:rsidR="00FF4EB4" w:rsidRPr="00D57465" w:rsidRDefault="00FF4EB4" w:rsidP="00FF4EB4">
            <w:pPr>
              <w:spacing w:line="240" w:lineRule="auto"/>
              <w:jc w:val="left"/>
              <w:rPr>
                <w:lang w:eastAsia="it-IT"/>
              </w:rPr>
            </w:pPr>
            <w:r w:rsidRPr="00D57465">
              <w:rPr>
                <w:lang w:eastAsia="it-IT"/>
              </w:rPr>
              <w:t>There are only containers with medium and low level</w:t>
            </w:r>
            <w:r>
              <w:rPr>
                <w:lang w:eastAsia="it-IT"/>
              </w:rPr>
              <w:t>s.</w:t>
            </w:r>
          </w:p>
        </w:tc>
      </w:tr>
      <w:tr w:rsidR="00FF4EB4" w:rsidRPr="00D57465" w:rsidTr="00FF4EB4">
        <w:trPr>
          <w:trHeight w:val="65"/>
        </w:trPr>
        <w:tc>
          <w:tcPr>
            <w:tcW w:w="750" w:type="dxa"/>
            <w:tcBorders>
              <w:top w:val="nil"/>
              <w:left w:val="nil"/>
              <w:bottom w:val="nil"/>
              <w:right w:val="nil"/>
            </w:tcBorders>
            <w:shd w:val="clear" w:color="auto" w:fill="auto"/>
            <w:noWrap/>
            <w:vAlign w:val="bottom"/>
            <w:hideMark/>
          </w:tcPr>
          <w:p w:rsidR="00FF4EB4" w:rsidRPr="00D57465" w:rsidRDefault="00FF4EB4" w:rsidP="00FF4EB4">
            <w:pPr>
              <w:spacing w:line="240" w:lineRule="auto"/>
              <w:jc w:val="center"/>
              <w:rPr>
                <w:lang w:eastAsia="it-IT"/>
              </w:rPr>
            </w:pPr>
            <w:r w:rsidRPr="00D57465">
              <w:rPr>
                <w:lang w:eastAsia="it-IT"/>
              </w:rPr>
              <w:t>4</w:t>
            </w:r>
          </w:p>
        </w:tc>
        <w:tc>
          <w:tcPr>
            <w:tcW w:w="1134" w:type="dxa"/>
            <w:tcBorders>
              <w:top w:val="nil"/>
              <w:left w:val="nil"/>
              <w:bottom w:val="nil"/>
              <w:right w:val="nil"/>
            </w:tcBorders>
            <w:shd w:val="clear" w:color="auto" w:fill="auto"/>
            <w:noWrap/>
            <w:vAlign w:val="bottom"/>
            <w:hideMark/>
          </w:tcPr>
          <w:p w:rsidR="00FF4EB4" w:rsidRPr="00D57465" w:rsidRDefault="00FF4EB4" w:rsidP="00FF4EB4">
            <w:pPr>
              <w:spacing w:line="240" w:lineRule="auto"/>
              <w:jc w:val="left"/>
              <w:rPr>
                <w:lang w:eastAsia="it-IT"/>
              </w:rPr>
            </w:pPr>
            <w:r w:rsidRPr="00D57465">
              <w:rPr>
                <w:lang w:eastAsia="it-IT"/>
              </w:rPr>
              <w:t>low &gt; 0</w:t>
            </w:r>
          </w:p>
        </w:tc>
        <w:tc>
          <w:tcPr>
            <w:tcW w:w="2936" w:type="dxa"/>
            <w:tcBorders>
              <w:top w:val="nil"/>
              <w:left w:val="nil"/>
              <w:bottom w:val="nil"/>
              <w:right w:val="nil"/>
            </w:tcBorders>
            <w:shd w:val="clear" w:color="auto" w:fill="auto"/>
            <w:vAlign w:val="bottom"/>
            <w:hideMark/>
          </w:tcPr>
          <w:p w:rsidR="00FF4EB4" w:rsidRPr="00D57465" w:rsidRDefault="00FF4EB4" w:rsidP="00FF4EB4">
            <w:pPr>
              <w:spacing w:line="240" w:lineRule="auto"/>
              <w:jc w:val="left"/>
              <w:rPr>
                <w:lang w:eastAsia="it-IT"/>
              </w:rPr>
            </w:pPr>
            <w:r w:rsidRPr="00D57465">
              <w:rPr>
                <w:lang w:eastAsia="it-IT"/>
              </w:rPr>
              <w:t xml:space="preserve">There are only containers </w:t>
            </w:r>
            <w:proofErr w:type="gramStart"/>
            <w:r w:rsidRPr="00D57465">
              <w:rPr>
                <w:lang w:eastAsia="it-IT"/>
              </w:rPr>
              <w:t>with  low</w:t>
            </w:r>
            <w:proofErr w:type="gramEnd"/>
            <w:r w:rsidRPr="00D57465">
              <w:rPr>
                <w:lang w:eastAsia="it-IT"/>
              </w:rPr>
              <w:t xml:space="preserve"> level</w:t>
            </w:r>
            <w:r>
              <w:rPr>
                <w:lang w:eastAsia="it-IT"/>
              </w:rPr>
              <w:t>.</w:t>
            </w:r>
          </w:p>
        </w:tc>
      </w:tr>
    </w:tbl>
    <w:p w:rsidR="00FF4EB4" w:rsidRDefault="00FF4EB4">
      <w:pPr>
        <w:pStyle w:val="FigureCaption"/>
      </w:pPr>
    </w:p>
    <w:p w:rsidR="00FF4EB4" w:rsidRDefault="00FF4EB4">
      <w:pPr>
        <w:pStyle w:val="FigureCaption"/>
      </w:pPr>
    </w:p>
    <w:p w:rsidR="00FF4EB4" w:rsidRDefault="00FF4EB4" w:rsidP="00F17CC4">
      <w:pPr>
        <w:pStyle w:val="FigureCaption"/>
        <w:jc w:val="center"/>
      </w:pPr>
      <w:r>
        <w:rPr>
          <w:rStyle w:val="Label"/>
          <w:b/>
        </w:rPr>
        <w:t>Table 8</w:t>
      </w:r>
      <w:r w:rsidRPr="00B515D5">
        <w:rPr>
          <w:rStyle w:val="Label"/>
        </w:rPr>
        <w:t>:</w:t>
      </w:r>
      <w:r>
        <w:rPr>
          <w:rStyle w:val="Label"/>
        </w:rPr>
        <w:t xml:space="preserve"> </w:t>
      </w:r>
      <w:r>
        <w:t>Rules to define street priority</w:t>
      </w:r>
    </w:p>
    <w:p w:rsidR="003D5DE3" w:rsidRDefault="0021795A">
      <w:pPr>
        <w:pStyle w:val="FigureCaption"/>
      </w:pPr>
      <w:r>
        <w:t>We consider</w:t>
      </w:r>
      <w:r w:rsidR="008C6C98">
        <w:t>ed</w:t>
      </w:r>
      <w:r>
        <w:t xml:space="preserve"> some facts </w:t>
      </w:r>
      <w:ins w:id="313" w:author="lfninov lfninov" w:date="2021-05-27T05:43:00Z">
        <w:r w:rsidR="00D62842">
          <w:t xml:space="preserve">looking </w:t>
        </w:r>
      </w:ins>
      <w:ins w:id="314" w:author="lfninov lfninov" w:date="2021-05-27T05:42:00Z">
        <w:r w:rsidR="00D62842">
          <w:t>for an efficient</w:t>
        </w:r>
      </w:ins>
      <w:del w:id="315" w:author="lfninov lfninov" w:date="2021-05-27T05:42:00Z">
        <w:r w:rsidDel="00D62842">
          <w:delText>so that the</w:delText>
        </w:r>
      </w:del>
      <w:r>
        <w:t xml:space="preserve"> operation</w:t>
      </w:r>
      <w:del w:id="316" w:author="lfninov lfninov" w:date="2021-05-27T05:42:00Z">
        <w:r w:rsidDel="00D62842">
          <w:delText xml:space="preserve"> </w:delText>
        </w:r>
        <w:r w:rsidR="00AA4872" w:rsidDel="00D62842">
          <w:delText>is</w:delText>
        </w:r>
        <w:r w:rsidDel="00D62842">
          <w:delText xml:space="preserve"> efficient</w:delText>
        </w:r>
      </w:del>
      <w:r w:rsidR="0030762A">
        <w:t>.</w:t>
      </w:r>
      <w:r>
        <w:t xml:space="preserve"> </w:t>
      </w:r>
      <w:r w:rsidR="0030762A">
        <w:t xml:space="preserve">For </w:t>
      </w:r>
      <w:r>
        <w:t>instance</w:t>
      </w:r>
      <w:r w:rsidR="0030762A">
        <w:t>,</w:t>
      </w:r>
      <w:r>
        <w:t xml:space="preserve"> if the truck must go across a street to collect the content of a high level container, it must </w:t>
      </w:r>
      <w:r w:rsidR="001D7C9B">
        <w:t xml:space="preserve">also </w:t>
      </w:r>
      <w:r>
        <w:t>collect other containers in the same street</w:t>
      </w:r>
      <w:r w:rsidR="001D7C9B">
        <w:t xml:space="preserve">. The reason is that, </w:t>
      </w:r>
      <w:r>
        <w:t xml:space="preserve">when </w:t>
      </w:r>
      <w:r w:rsidR="001D7C9B">
        <w:t xml:space="preserve">the truck </w:t>
      </w:r>
      <w:r>
        <w:t xml:space="preserve">collects only the </w:t>
      </w:r>
      <w:r w:rsidR="001D7C9B">
        <w:t xml:space="preserve">container </w:t>
      </w:r>
      <w:r>
        <w:t>that reports the high level</w:t>
      </w:r>
      <w:r w:rsidR="001D7C9B">
        <w:t>,</w:t>
      </w:r>
      <w:r>
        <w:t xml:space="preserve"> on the next days it should return to the same street to collect other containers</w:t>
      </w:r>
      <w:r w:rsidR="001D7C9B">
        <w:t>, thus</w:t>
      </w:r>
      <w:r>
        <w:t xml:space="preserve"> increasing the travel distance.</w:t>
      </w:r>
    </w:p>
    <w:p w:rsidR="00C61BCE" w:rsidRDefault="00D62842">
      <w:pPr>
        <w:pStyle w:val="FigureCaption"/>
      </w:pPr>
      <w:ins w:id="317" w:author="lfninov lfninov" w:date="2021-05-27T05:44:00Z">
        <w:r>
          <w:lastRenderedPageBreak/>
          <w:t>Also, i</w:t>
        </w:r>
      </w:ins>
      <w:del w:id="318" w:author="lfninov lfninov" w:date="2021-05-27T05:44:00Z">
        <w:r w:rsidR="00C61BCE" w:rsidDel="00D62842">
          <w:delText>I</w:delText>
        </w:r>
      </w:del>
      <w:r w:rsidR="00C61BCE">
        <w:t>t is required to reduce streets</w:t>
      </w:r>
      <w:r w:rsidR="00D957AE">
        <w:t xml:space="preserve"> distance</w:t>
      </w:r>
      <w:r w:rsidR="00C61BCE">
        <w:t xml:space="preserve"> </w:t>
      </w:r>
      <w:r w:rsidR="00D957AE">
        <w:t>between</w:t>
      </w:r>
      <w:r w:rsidR="00C61BCE">
        <w:t xml:space="preserve"> containers</w:t>
      </w:r>
      <w:r w:rsidR="00011FD1">
        <w:t>, because</w:t>
      </w:r>
      <w:r w:rsidR="00C61BCE">
        <w:t xml:space="preserve"> sometimes containers may seem </w:t>
      </w:r>
      <w:r w:rsidR="00D957AE">
        <w:t xml:space="preserve">spatially </w:t>
      </w:r>
      <w:r w:rsidR="00C61BCE">
        <w:t>close</w:t>
      </w:r>
      <w:del w:id="319" w:author="lfninov lfninov" w:date="2021-05-27T05:43:00Z">
        <w:r w:rsidR="00C61BCE" w:rsidDel="00D62842">
          <w:delText>d</w:delText>
        </w:r>
      </w:del>
      <w:r w:rsidR="00C61BCE">
        <w:t>,</w:t>
      </w:r>
      <w:r w:rsidR="00D957AE">
        <w:t xml:space="preserve"> but </w:t>
      </w:r>
      <w:r w:rsidR="00A61A04">
        <w:t xml:space="preserve">the </w:t>
      </w:r>
      <w:r w:rsidR="00D957AE">
        <w:t xml:space="preserve">streets </w:t>
      </w:r>
      <w:r w:rsidR="00A61A04">
        <w:t>connecting them</w:t>
      </w:r>
      <w:r w:rsidR="00C61BCE">
        <w:t xml:space="preserve"> are not</w:t>
      </w:r>
      <w:r w:rsidR="00011FD1">
        <w:t>.</w:t>
      </w:r>
      <w:r w:rsidR="00C61BCE">
        <w:t xml:space="preserve"> </w:t>
      </w:r>
      <w:r w:rsidR="00011FD1">
        <w:t>Therefore,</w:t>
      </w:r>
      <w:r w:rsidR="00C61BCE">
        <w:t xml:space="preserve"> in many cases </w:t>
      </w:r>
      <w:del w:id="320" w:author="Miguel" w:date="2021-05-27T12:48:00Z">
        <w:r w:rsidR="00C61BCE" w:rsidDel="00E76225">
          <w:delText xml:space="preserve">we must </w:delText>
        </w:r>
        <w:r w:rsidR="006774D5" w:rsidDel="00E76225">
          <w:delText xml:space="preserve">first </w:delText>
        </w:r>
        <w:r w:rsidR="00C61BCE" w:rsidDel="00E76225">
          <w:delText xml:space="preserve">collect </w:delText>
        </w:r>
      </w:del>
      <w:r w:rsidR="00C61BCE">
        <w:t>containers that are spatially f</w:t>
      </w:r>
      <w:r w:rsidR="006774D5">
        <w:t>a</w:t>
      </w:r>
      <w:r w:rsidR="00C61BCE">
        <w:t>rther</w:t>
      </w:r>
      <w:ins w:id="321" w:author="Miguel" w:date="2021-05-27T12:49:00Z">
        <w:r w:rsidR="00E76225">
          <w:t>,</w:t>
        </w:r>
      </w:ins>
      <w:del w:id="322" w:author="Miguel" w:date="2021-05-27T12:49:00Z">
        <w:r w:rsidR="006774D5" w:rsidDel="00E76225">
          <w:delText>,</w:delText>
        </w:r>
      </w:del>
      <w:r w:rsidR="00C61BCE">
        <w:t xml:space="preserve"> </w:t>
      </w:r>
      <w:r w:rsidR="00C61BCE" w:rsidRPr="00E76225">
        <w:t>but</w:t>
      </w:r>
      <w:ins w:id="323" w:author="Miguel" w:date="2021-05-27T12:50:00Z">
        <w:r w:rsidR="00E76225" w:rsidRPr="00E76225">
          <w:rPr>
            <w:rPrChange w:id="324" w:author="Miguel" w:date="2021-05-27T12:50:00Z">
              <w:rPr>
                <w:highlight w:val="yellow"/>
              </w:rPr>
            </w:rPrChange>
          </w:rPr>
          <w:t xml:space="preserve"> their</w:t>
        </w:r>
      </w:ins>
      <w:r w:rsidR="00C61BCE" w:rsidRPr="00E76225">
        <w:t xml:space="preserve"> </w:t>
      </w:r>
      <w:del w:id="325" w:author="Miguel" w:date="2021-05-27T12:49:00Z">
        <w:r w:rsidR="00C61BCE" w:rsidRPr="00E76225" w:rsidDel="00E76225">
          <w:delText xml:space="preserve">whose </w:delText>
        </w:r>
      </w:del>
      <w:r w:rsidR="00C61BCE" w:rsidRPr="00E76225">
        <w:t xml:space="preserve">travel </w:t>
      </w:r>
      <w:r w:rsidR="00A61A04" w:rsidRPr="00E76225">
        <w:t xml:space="preserve">distance </w:t>
      </w:r>
      <w:del w:id="326" w:author="Miguel" w:date="2021-05-27T12:50:00Z">
        <w:r w:rsidR="00C61BCE" w:rsidRPr="00E76225" w:rsidDel="00E76225">
          <w:delText xml:space="preserve">length </w:delText>
        </w:r>
      </w:del>
      <w:r w:rsidR="00C61BCE" w:rsidRPr="00E76225">
        <w:t>is</w:t>
      </w:r>
      <w:r w:rsidR="00C61BCE" w:rsidRPr="00D62842">
        <w:rPr>
          <w:highlight w:val="yellow"/>
          <w:rPrChange w:id="327" w:author="lfninov lfninov" w:date="2021-05-27T05:44:00Z">
            <w:rPr/>
          </w:rPrChange>
        </w:rPr>
        <w:t xml:space="preserve"> </w:t>
      </w:r>
      <w:del w:id="328" w:author="Miguel" w:date="2021-05-27T12:50:00Z">
        <w:r w:rsidR="00C61BCE" w:rsidRPr="00D62842" w:rsidDel="00E76225">
          <w:rPr>
            <w:highlight w:val="yellow"/>
            <w:rPrChange w:id="329" w:author="lfninov lfninov" w:date="2021-05-27T05:44:00Z">
              <w:rPr/>
            </w:rPrChange>
          </w:rPr>
          <w:delText>less</w:delText>
        </w:r>
      </w:del>
      <w:ins w:id="330" w:author="Miguel" w:date="2021-05-27T12:50:00Z">
        <w:r w:rsidR="00E76225">
          <w:t xml:space="preserve">shorter </w:t>
        </w:r>
      </w:ins>
      <w:ins w:id="331" w:author="Miguel" w:date="2021-05-27T12:49:00Z">
        <w:r w:rsidR="00E76225">
          <w:t>must be collected first</w:t>
        </w:r>
      </w:ins>
      <w:r w:rsidR="00C61BCE">
        <w:t>.</w:t>
      </w:r>
    </w:p>
    <w:p w:rsidR="00940A7A" w:rsidRDefault="006774D5">
      <w:pPr>
        <w:pStyle w:val="FigureCaption"/>
      </w:pPr>
      <w:r>
        <w:t xml:space="preserve">Taking </w:t>
      </w:r>
      <w:r w:rsidR="00940A7A">
        <w:t xml:space="preserve">these </w:t>
      </w:r>
      <w:r>
        <w:t xml:space="preserve">observations </w:t>
      </w:r>
      <w:r w:rsidR="00940A7A">
        <w:t>into account</w:t>
      </w:r>
      <w:r>
        <w:t>,</w:t>
      </w:r>
      <w:r w:rsidR="00940A7A">
        <w:t xml:space="preserve"> it results easier to prioritize the streets where containers are located on, rather than containers</w:t>
      </w:r>
      <w:r w:rsidR="00024C20">
        <w:t xml:space="preserve"> themselves</w:t>
      </w:r>
      <w:r w:rsidR="003C109D">
        <w:t>.</w:t>
      </w:r>
      <w:r w:rsidR="00940A7A">
        <w:t xml:space="preserve"> </w:t>
      </w:r>
      <w:r w:rsidR="00024C20">
        <w:t xml:space="preserve">Then, </w:t>
      </w:r>
      <w:r w:rsidR="00940A7A">
        <w:t>we establish</w:t>
      </w:r>
      <w:r w:rsidR="00024C20">
        <w:t>ed</w:t>
      </w:r>
      <w:r w:rsidR="00940A7A">
        <w:t xml:space="preserve"> the street priority based on the rules defined in </w:t>
      </w:r>
      <w:r w:rsidR="00024C20">
        <w:t xml:space="preserve">Table </w:t>
      </w:r>
      <w:r w:rsidR="00940A7A">
        <w:t>8.</w:t>
      </w:r>
    </w:p>
    <w:p w:rsidR="00431420" w:rsidRDefault="00D57465">
      <w:pPr>
        <w:pStyle w:val="FigureCaption"/>
      </w:pPr>
      <w:r>
        <w:t xml:space="preserve">With clear information of </w:t>
      </w:r>
      <w:r w:rsidR="00024C20">
        <w:t xml:space="preserve">the streets prioritized </w:t>
      </w:r>
      <w:r w:rsidR="008C6C98">
        <w:t xml:space="preserve">and the </w:t>
      </w:r>
      <w:r>
        <w:t xml:space="preserve">containers that </w:t>
      </w:r>
      <w:r w:rsidR="0077291C">
        <w:t xml:space="preserve">must </w:t>
      </w:r>
      <w:r w:rsidR="00FC204F">
        <w:t>be collected</w:t>
      </w:r>
      <w:r w:rsidR="00024C20">
        <w:t>,</w:t>
      </w:r>
      <w:r>
        <w:t xml:space="preserve"> we </w:t>
      </w:r>
      <w:r w:rsidR="007A1172">
        <w:t xml:space="preserve">were </w:t>
      </w:r>
      <w:r>
        <w:t xml:space="preserve">almost ready to start </w:t>
      </w:r>
      <w:r w:rsidR="00900B9C">
        <w:t>planning the collection operation</w:t>
      </w:r>
      <w:r w:rsidR="007A1172">
        <w:t>.</w:t>
      </w:r>
      <w:r w:rsidR="00900B9C">
        <w:t xml:space="preserve"> </w:t>
      </w:r>
      <w:r w:rsidR="007A1172">
        <w:t>However,</w:t>
      </w:r>
      <w:r w:rsidR="00900B9C">
        <w:t xml:space="preserve"> route calculation can be computation</w:t>
      </w:r>
      <w:r w:rsidR="00173CD1">
        <w:t>al</w:t>
      </w:r>
      <w:r w:rsidR="008C6C98">
        <w:t>ly</w:t>
      </w:r>
      <w:r w:rsidR="00173CD1">
        <w:t xml:space="preserve"> expensive and time consuming, </w:t>
      </w:r>
      <w:r w:rsidR="008C6C98">
        <w:t>therefore,</w:t>
      </w:r>
      <w:r w:rsidR="00D957AE">
        <w:t xml:space="preserve"> </w:t>
      </w:r>
      <w:r w:rsidR="008C6C98">
        <w:t xml:space="preserve">for </w:t>
      </w:r>
      <w:r w:rsidR="00900B9C">
        <w:t>routing v</w:t>
      </w:r>
      <w:r w:rsidR="00FC204F">
        <w:t>ehicles we will use a heuristic</w:t>
      </w:r>
      <w:r w:rsidR="00900B9C">
        <w:t xml:space="preserve"> search base</w:t>
      </w:r>
      <w:r w:rsidR="008C6C98">
        <w:t>d</w:t>
      </w:r>
      <w:r w:rsidR="00900B9C">
        <w:t xml:space="preserve"> on tree </w:t>
      </w:r>
      <w:r w:rsidR="00ED40DC">
        <w:t>spanning</w:t>
      </w:r>
      <w:r w:rsidR="008C6C98">
        <w:t>. Since</w:t>
      </w:r>
      <w:r w:rsidR="00900B9C">
        <w:t xml:space="preserve"> we know the approximate </w:t>
      </w:r>
      <w:r w:rsidR="00FC204F">
        <w:t>volume</w:t>
      </w:r>
      <w:r w:rsidR="00900B9C">
        <w:t xml:space="preserve"> of </w:t>
      </w:r>
      <w:r w:rsidR="00785018">
        <w:t>MSW</w:t>
      </w:r>
      <w:r w:rsidR="00900B9C">
        <w:t xml:space="preserve"> that should be collected and the capacity of trucks in the fleet, we can estimate the number of truck</w:t>
      </w:r>
      <w:r w:rsidR="0077291C">
        <w:t>s</w:t>
      </w:r>
      <w:r w:rsidR="00900B9C">
        <w:t xml:space="preserve"> required for the </w:t>
      </w:r>
      <w:r w:rsidR="00FC204F">
        <w:t>operation</w:t>
      </w:r>
      <w:r w:rsidR="008C6C98">
        <w:t>.</w:t>
      </w:r>
      <w:r w:rsidR="00900B9C">
        <w:t xml:space="preserve"> </w:t>
      </w:r>
      <w:r w:rsidR="001D512B">
        <w:t xml:space="preserve">Even </w:t>
      </w:r>
      <w:r w:rsidR="00900B9C">
        <w:t>more, knowing the location of container</w:t>
      </w:r>
      <w:r w:rsidR="00ED40DC">
        <w:t>s</w:t>
      </w:r>
      <w:r w:rsidR="00900B9C">
        <w:t xml:space="preserve"> </w:t>
      </w:r>
      <w:r w:rsidR="001D512B">
        <w:t>allows</w:t>
      </w:r>
      <w:r w:rsidR="00900B9C">
        <w:t xml:space="preserve"> group</w:t>
      </w:r>
      <w:r w:rsidR="001D512B">
        <w:t>ing</w:t>
      </w:r>
      <w:r w:rsidR="00900B9C">
        <w:t xml:space="preserve"> the ones that are geographically close </w:t>
      </w:r>
      <w:r w:rsidR="00ED40DC">
        <w:t>in such a way that those</w:t>
      </w:r>
      <w:r w:rsidR="00900B9C">
        <w:t xml:space="preserve"> containers can be served by the same truck. </w:t>
      </w:r>
    </w:p>
    <w:p w:rsidR="00FC204F" w:rsidRDefault="008C48AA">
      <w:pPr>
        <w:pStyle w:val="FigureCaption"/>
      </w:pPr>
      <w:r>
        <w:t xml:space="preserve">K-means Clustering </w:t>
      </w:r>
      <w:r w:rsidR="004B7923">
        <w:t>was</w:t>
      </w:r>
      <w:r>
        <w:t xml:space="preserve"> applied in </w:t>
      </w:r>
      <w:r w:rsidR="00785018">
        <w:t>MSW</w:t>
      </w:r>
      <w:r>
        <w:t xml:space="preserve"> collection planning, as one of the important prepossessing task</w:t>
      </w:r>
      <w:r w:rsidR="001D512B">
        <w:t>s</w:t>
      </w:r>
      <w:r>
        <w:t xml:space="preserve"> before routing </w:t>
      </w:r>
      <w:r w:rsidR="004B7923">
        <w:t xml:space="preserve">by </w:t>
      </w:r>
      <w:r>
        <w:fldChar w:fldCharType="begin" w:fldLock="1"/>
      </w:r>
      <w:r w:rsidR="0000774E">
        <w:instrText>ADDIN CSL_CITATION {"citationItems":[{"id":"ITEM-1","itemData":{"DOI":"10.1109/RTUWO.2017.8228538","ISBN":"9781538605851","abstract":"This paper presents a new method of smart waste city management which makes the environment of the city clean with a low cost. In this approach, the sensor model detects, measures, and transmits waste volume data over the Internet. The collected data including trash bin's geolocation and the serial number is processed by using regression, classification and graph theory. Thenceforth a new method is proposed to dynamically and efficiently manage the waste collection by predicting waste status, classifying trash bin location, and monitoring the amount of waste. Then, this latter recommends the optimization of the route to manage the garbage truck efficiently. Finally, the simulation results are presented and estimated.","author":[{"dropping-particle":"","family":"Vu","given":"Dung D.","non-dropping-particle":"","parse-names":false,"suffix":""},{"dropping-particle":"","family":"Kaddoum","given":"Georges","non-dropping-particle":"","parse-names":false,"suffix":""}],"container-title":"Proceedings - 2017 Advances in Wireless and Optical Communications, RTUWO 2017","id":"ITEM-1","issued":{"date-parts":[["2017","12","19"]]},"page":"225-229","publisher":"Institute of Electrical and Electronics Engineers Inc.","title":"A waste city management system for smart cities applications","type":"paper-conference","volume":"2017-January"},"uris":["http://www.mendeley.com/documents/?uuid=effd1f53-8982-3198-866a-3b6c7d664a5a"]}],"mendeley":{"formattedCitation":"(Vu &amp; Kaddoum, 2017)","plainTextFormattedCitation":"(Vu &amp; Kaddoum, 2017)","previouslyFormattedCitation":"(Vu &amp; Kaddoum, 2017)"},"properties":{"noteIndex":0},"schema":"https://github.com/citation-style-language/schema/raw/master/csl-citation.json"}</w:instrText>
      </w:r>
      <w:r>
        <w:fldChar w:fldCharType="separate"/>
      </w:r>
      <w:r w:rsidRPr="008C48AA">
        <w:rPr>
          <w:noProof/>
        </w:rPr>
        <w:t xml:space="preserve">(Vu &amp; </w:t>
      </w:r>
      <w:r w:rsidRPr="008C48AA">
        <w:rPr>
          <w:noProof/>
        </w:rPr>
        <w:lastRenderedPageBreak/>
        <w:t>Kaddoum, 2017)</w:t>
      </w:r>
      <w:r>
        <w:fldChar w:fldCharType="end"/>
      </w:r>
      <w:r w:rsidR="004B7923">
        <w:t>,</w:t>
      </w:r>
      <w:r>
        <w:t xml:space="preserve"> </w:t>
      </w:r>
      <w:r w:rsidR="004B7923">
        <w:t>using</w:t>
      </w:r>
      <w:r>
        <w:t xml:space="preserve"> data of Philadelphia</w:t>
      </w:r>
      <w:r w:rsidR="004B7923">
        <w:t>,</w:t>
      </w:r>
      <w:r>
        <w:t xml:space="preserve"> Pennsylvania, USA. Using geographical coordinates</w:t>
      </w:r>
      <w:r w:rsidR="004B7923">
        <w:t>,</w:t>
      </w:r>
      <w:r>
        <w:t xml:space="preserve"> latitude</w:t>
      </w:r>
      <w:r w:rsidR="004B7923">
        <w:t xml:space="preserve"> and</w:t>
      </w:r>
      <w:r>
        <w:t xml:space="preserve"> longitude</w:t>
      </w:r>
      <w:r w:rsidR="004B7923">
        <w:t>,</w:t>
      </w:r>
      <w:r>
        <w:t xml:space="preserve"> as grouping feature, they appl</w:t>
      </w:r>
      <w:r w:rsidR="004B7923">
        <w:t>ied</w:t>
      </w:r>
      <w:r>
        <w:t xml:space="preserve"> Elbow method as convergence strategy and a logistic regression to forecast the dumpsters that will probably be full </w:t>
      </w:r>
      <w:r w:rsidR="00E169E3">
        <w:t>to</w:t>
      </w:r>
      <w:r>
        <w:t xml:space="preserve"> include</w:t>
      </w:r>
      <w:r w:rsidR="00E169E3">
        <w:t xml:space="preserve"> them</w:t>
      </w:r>
      <w:r>
        <w:t xml:space="preserve"> in the operation. Taking some </w:t>
      </w:r>
      <w:r w:rsidR="00785018">
        <w:t>elements</w:t>
      </w:r>
      <w:r>
        <w:t xml:space="preserve"> of this research</w:t>
      </w:r>
      <w:r w:rsidR="00E169E3">
        <w:t>,</w:t>
      </w:r>
      <w:r>
        <w:t xml:space="preserve"> we decide</w:t>
      </w:r>
      <w:r w:rsidR="00E169E3">
        <w:t>d</w:t>
      </w:r>
      <w:r>
        <w:t xml:space="preserve"> to use</w:t>
      </w:r>
      <w:r w:rsidR="00900B9C">
        <w:t xml:space="preserve"> K-mean </w:t>
      </w:r>
      <w:r>
        <w:t>as clustering</w:t>
      </w:r>
      <w:r w:rsidR="00721DDF">
        <w:t xml:space="preserve"> method</w:t>
      </w:r>
      <w:r w:rsidR="00A24405">
        <w:t xml:space="preserve">, </w:t>
      </w:r>
      <w:r w:rsidR="00E169E3">
        <w:t>a</w:t>
      </w:r>
      <w:r w:rsidR="00721DDF">
        <w:t xml:space="preserve">s fully explained in </w:t>
      </w:r>
      <w:r w:rsidR="00792148">
        <w:t>(</w:t>
      </w:r>
      <w:proofErr w:type="spellStart"/>
      <w:r w:rsidR="00792148">
        <w:rPr>
          <w:rFonts w:eastAsia="Times New Roman"/>
          <w:szCs w:val="14"/>
        </w:rPr>
        <w:t>Nazeer</w:t>
      </w:r>
      <w:proofErr w:type="spellEnd"/>
      <w:r w:rsidR="00792148">
        <w:rPr>
          <w:rFonts w:eastAsia="Times New Roman"/>
          <w:szCs w:val="14"/>
        </w:rPr>
        <w:t xml:space="preserve"> </w:t>
      </w:r>
      <w:r w:rsidR="00792148" w:rsidRPr="00792148">
        <w:rPr>
          <w:rFonts w:eastAsia="Times New Roman"/>
          <w:szCs w:val="14"/>
        </w:rPr>
        <w:t>&amp; Sebastian</w:t>
      </w:r>
      <w:r w:rsidR="00792148">
        <w:rPr>
          <w:rFonts w:eastAsia="Times New Roman"/>
          <w:szCs w:val="14"/>
        </w:rPr>
        <w:t>, 2009</w:t>
      </w:r>
      <w:r w:rsidR="00792148">
        <w:t>)</w:t>
      </w:r>
      <w:r w:rsidR="00900B9C">
        <w:t>.</w:t>
      </w:r>
      <w:r w:rsidR="00792148">
        <w:t xml:space="preserve"> </w:t>
      </w:r>
      <w:r w:rsidR="00E169E3">
        <w:t>T</w:t>
      </w:r>
      <w:r w:rsidR="00792148">
        <w:t>he fundamental</w:t>
      </w:r>
      <w:r w:rsidR="00785018">
        <w:t>s steps behind this method are</w:t>
      </w:r>
      <w:r w:rsidR="00FC204F">
        <w:t>:</w:t>
      </w:r>
    </w:p>
    <w:p w:rsidR="00173CD1" w:rsidRDefault="00431420">
      <w:pPr>
        <w:pStyle w:val="FigureCaption"/>
        <w:numPr>
          <w:ilvl w:val="0"/>
          <w:numId w:val="33"/>
        </w:numPr>
      </w:pPr>
      <w:r>
        <w:t xml:space="preserve"> </w:t>
      </w:r>
      <w:r w:rsidR="00ED40DC">
        <w:t>To</w:t>
      </w:r>
      <w:r>
        <w:t xml:space="preserve"> define a feature reference and a number of groups</w:t>
      </w:r>
      <w:r w:rsidR="00FC204F">
        <w:t>.</w:t>
      </w:r>
    </w:p>
    <w:p w:rsidR="00FC204F" w:rsidRDefault="00FC3F40">
      <w:pPr>
        <w:pStyle w:val="FigureCaption"/>
        <w:numPr>
          <w:ilvl w:val="0"/>
          <w:numId w:val="33"/>
        </w:numPr>
      </w:pPr>
      <w:r>
        <w:t xml:space="preserve">Initial groups </w:t>
      </w:r>
      <w:r w:rsidR="00A36F7E">
        <w:t xml:space="preserve">of </w:t>
      </w:r>
      <w:r>
        <w:t>centroids</w:t>
      </w:r>
      <w:r w:rsidR="00431420">
        <w:t xml:space="preserve"> are defined randomly, then</w:t>
      </w:r>
      <w:r w:rsidR="00A36F7E">
        <w:t>,</w:t>
      </w:r>
      <w:r w:rsidR="00431420">
        <w:t xml:space="preserve"> elements are assigned</w:t>
      </w:r>
      <w:r>
        <w:t xml:space="preserve"> equitably </w:t>
      </w:r>
      <w:r w:rsidR="00431420">
        <w:t xml:space="preserve">to </w:t>
      </w:r>
      <w:r>
        <w:t>the</w:t>
      </w:r>
      <w:r w:rsidR="00431420">
        <w:t xml:space="preserve"> group</w:t>
      </w:r>
      <w:r>
        <w:t>s</w:t>
      </w:r>
      <w:r w:rsidR="00A36F7E">
        <w:t>.</w:t>
      </w:r>
      <w:r>
        <w:t xml:space="preserve"> </w:t>
      </w:r>
      <w:r w:rsidR="00A36F7E">
        <w:t xml:space="preserve">One </w:t>
      </w:r>
      <w:r>
        <w:t>element is assigned to a group whose centroid</w:t>
      </w:r>
      <w:r w:rsidR="00431420">
        <w:t xml:space="preserve"> is closer</w:t>
      </w:r>
      <w:r>
        <w:t xml:space="preserve"> with respect to</w:t>
      </w:r>
      <w:r w:rsidR="00431420">
        <w:t xml:space="preserve"> the value of the element</w:t>
      </w:r>
      <w:r w:rsidR="00173CD1">
        <w:t xml:space="preserve"> itself</w:t>
      </w:r>
      <w:r w:rsidR="00FC204F">
        <w:t>.</w:t>
      </w:r>
    </w:p>
    <w:p w:rsidR="00FC204F" w:rsidRDefault="00A36F7E">
      <w:pPr>
        <w:pStyle w:val="FigureCaption"/>
        <w:numPr>
          <w:ilvl w:val="0"/>
          <w:numId w:val="33"/>
        </w:numPr>
      </w:pPr>
      <w:r>
        <w:t xml:space="preserve">The </w:t>
      </w:r>
      <w:r w:rsidR="00FC3F40">
        <w:t>group centroids</w:t>
      </w:r>
      <w:r w:rsidR="00431420">
        <w:t xml:space="preserve"> are recalculated </w:t>
      </w:r>
      <w:r>
        <w:t xml:space="preserve">by </w:t>
      </w:r>
      <w:r w:rsidR="00431420">
        <w:t>extracting the means of the elements assigned to th</w:t>
      </w:r>
      <w:r w:rsidR="00FC3F40">
        <w:t>at</w:t>
      </w:r>
      <w:r w:rsidR="00431420">
        <w:t xml:space="preserve"> group, </w:t>
      </w:r>
      <w:r w:rsidR="00FC204F">
        <w:t>and the elements are relocated in new groups according to the new group centres</w:t>
      </w:r>
      <w:r w:rsidR="008C1E5B">
        <w:t>.</w:t>
      </w:r>
    </w:p>
    <w:p w:rsidR="00FC204F" w:rsidRDefault="00FC204F">
      <w:pPr>
        <w:pStyle w:val="FigureCaption"/>
        <w:numPr>
          <w:ilvl w:val="0"/>
          <w:numId w:val="33"/>
        </w:numPr>
      </w:pPr>
      <w:r>
        <w:t>The</w:t>
      </w:r>
      <w:r w:rsidR="00431420">
        <w:t xml:space="preserve"> operation is </w:t>
      </w:r>
      <w:r>
        <w:t>iterative and it repeats</w:t>
      </w:r>
      <w:r w:rsidR="00431420">
        <w:t xml:space="preserve"> until there is no </w:t>
      </w:r>
      <w:r w:rsidR="00A24405">
        <w:t>reduction in global distances.</w:t>
      </w:r>
    </w:p>
    <w:p w:rsidR="00792148" w:rsidRDefault="00FC204F">
      <w:pPr>
        <w:pStyle w:val="FigureCaption"/>
      </w:pPr>
      <w:r>
        <w:t xml:space="preserve">Global distances </w:t>
      </w:r>
      <w:r w:rsidR="008C1E5B">
        <w:t xml:space="preserve">are </w:t>
      </w:r>
      <w:r w:rsidR="00431420">
        <w:t xml:space="preserve">calculated as the sum of the distances of each element to the </w:t>
      </w:r>
      <w:r w:rsidR="00FC3F40">
        <w:t xml:space="preserve">centroid of the group </w:t>
      </w:r>
      <w:r>
        <w:t>where it was assigned</w:t>
      </w:r>
      <w:r w:rsidR="00CE636D">
        <w:t>.</w:t>
      </w:r>
      <w:r w:rsidR="00431420">
        <w:t xml:space="preserve"> </w:t>
      </w:r>
      <w:r w:rsidR="00CE636D">
        <w:t xml:space="preserve">By </w:t>
      </w:r>
      <w:r>
        <w:t>reducing</w:t>
      </w:r>
      <w:r w:rsidR="00431420">
        <w:t xml:space="preserve"> distances in each group</w:t>
      </w:r>
      <w:r w:rsidR="00CE636D">
        <w:t>,</w:t>
      </w:r>
      <w:r w:rsidR="00431420">
        <w:t xml:space="preserve"> </w:t>
      </w:r>
      <w:r w:rsidR="00CE636D">
        <w:t xml:space="preserve">the </w:t>
      </w:r>
      <w:r w:rsidR="00431420">
        <w:t>global distance is also reduced.</w:t>
      </w:r>
    </w:p>
    <w:p w:rsidR="00792148" w:rsidRDefault="00792148">
      <w:pPr>
        <w:pStyle w:val="FigureCaption"/>
      </w:pPr>
      <w:r>
        <w:t>For clustering</w:t>
      </w:r>
      <w:r w:rsidR="008C1E5B">
        <w:t>,</w:t>
      </w:r>
      <w:r>
        <w:t xml:space="preserve"> we implement</w:t>
      </w:r>
      <w:r w:rsidR="008C1E5B">
        <w:t>ed</w:t>
      </w:r>
      <w:r>
        <w:t xml:space="preserve"> a function that sums the volume of </w:t>
      </w:r>
      <w:r w:rsidR="00926B19">
        <w:t>MSW</w:t>
      </w:r>
      <w:r>
        <w:t xml:space="preserve"> located in the streets </w:t>
      </w:r>
      <w:r w:rsidR="00FC204F">
        <w:t>that have</w:t>
      </w:r>
      <w:r>
        <w:t xml:space="preserve"> priority 1 or 2</w:t>
      </w:r>
      <w:r w:rsidR="00CE636D">
        <w:t>.</w:t>
      </w:r>
      <w:r>
        <w:t xml:space="preserve"> </w:t>
      </w:r>
      <w:r w:rsidR="00CE636D">
        <w:t xml:space="preserve">Using </w:t>
      </w:r>
      <w:r w:rsidR="00FC204F">
        <w:t>this volume</w:t>
      </w:r>
      <w:r w:rsidR="00CE636D">
        <w:t>,</w:t>
      </w:r>
      <w:r w:rsidR="00FC204F">
        <w:t xml:space="preserve"> we </w:t>
      </w:r>
      <w:r w:rsidR="00DE1770">
        <w:t>estimate</w:t>
      </w:r>
      <w:r w:rsidR="00FC204F">
        <w:t xml:space="preserve"> </w:t>
      </w:r>
      <w:r w:rsidR="00DE1770">
        <w:t xml:space="preserve">K as </w:t>
      </w:r>
      <w:r w:rsidR="00FC204F">
        <w:t xml:space="preserve">the number of trucks required for the </w:t>
      </w:r>
      <w:r w:rsidR="00BC4CB6">
        <w:t>operation</w:t>
      </w:r>
      <w:r w:rsidR="00AB2F3D">
        <w:t>.</w:t>
      </w:r>
      <w:r w:rsidR="00FC204F">
        <w:t xml:space="preserve"> </w:t>
      </w:r>
      <w:r w:rsidR="00AB2F3D">
        <w:t xml:space="preserve">That </w:t>
      </w:r>
      <w:r w:rsidR="00FC204F">
        <w:t>number matches the number of groups. So</w:t>
      </w:r>
      <w:r w:rsidR="00AB2F3D">
        <w:t>,</w:t>
      </w:r>
      <w:r w:rsidR="00FC204F">
        <w:t xml:space="preserve"> </w:t>
      </w:r>
      <w:r w:rsidR="008C2E61">
        <w:t>after grouping</w:t>
      </w:r>
      <w:r w:rsidR="00BC4CB6">
        <w:t>,</w:t>
      </w:r>
      <w:r w:rsidR="008C2E61">
        <w:t xml:space="preserve"> each truck could </w:t>
      </w:r>
      <w:r w:rsidR="00BC4CB6">
        <w:t xml:space="preserve">be </w:t>
      </w:r>
      <w:r w:rsidR="008C2E61">
        <w:t>assigned exactly to one group, thus</w:t>
      </w:r>
      <w:ins w:id="332" w:author="lfninov lfninov" w:date="2021-05-27T05:46:00Z">
        <w:r w:rsidR="00D62842">
          <w:t>,</w:t>
        </w:r>
      </w:ins>
      <w:r w:rsidR="008C2E61">
        <w:t xml:space="preserve"> we include a constraint to avoid that </w:t>
      </w:r>
      <w:r w:rsidR="00AB2F3D">
        <w:t>the accumulated volume</w:t>
      </w:r>
      <w:r w:rsidR="008C2E61">
        <w:t xml:space="preserve"> of</w:t>
      </w:r>
      <w:r w:rsidR="00AB2F3D">
        <w:t xml:space="preserve"> a group of</w:t>
      </w:r>
      <w:r w:rsidR="008C2E61">
        <w:t xml:space="preserve"> streets </w:t>
      </w:r>
      <w:r w:rsidR="00AB2F3D">
        <w:t xml:space="preserve">exceeds </w:t>
      </w:r>
      <w:r w:rsidR="00A51096">
        <w:t xml:space="preserve">the </w:t>
      </w:r>
      <w:r w:rsidR="008C2E61">
        <w:t>volume tha</w:t>
      </w:r>
      <w:r w:rsidR="00A51096">
        <w:t>t</w:t>
      </w:r>
      <w:r w:rsidR="008C2E61">
        <w:t xml:space="preserve"> the one truck </w:t>
      </w:r>
      <w:r w:rsidR="00A51096">
        <w:t xml:space="preserve">can </w:t>
      </w:r>
      <w:r w:rsidR="008C2E61">
        <w:t>carr</w:t>
      </w:r>
      <w:r w:rsidR="00A51096">
        <w:t>y</w:t>
      </w:r>
      <w:r w:rsidR="008C2E61">
        <w:t xml:space="preserve">. </w:t>
      </w:r>
      <w:r w:rsidR="00FC204F">
        <w:t>Then</w:t>
      </w:r>
      <w:r w:rsidR="00A51096">
        <w:t>,</w:t>
      </w:r>
      <w:r w:rsidR="00FC204F">
        <w:t xml:space="preserve"> </w:t>
      </w:r>
      <w:r>
        <w:t>we extract</w:t>
      </w:r>
      <w:r w:rsidR="00A51096">
        <w:t>ed</w:t>
      </w:r>
      <w:r>
        <w:t xml:space="preserve"> the centroid of those streets in</w:t>
      </w:r>
      <w:r w:rsidR="00FC204F">
        <w:t xml:space="preserve"> terms of</w:t>
      </w:r>
      <w:r>
        <w:t xml:space="preserve"> </w:t>
      </w:r>
      <w:r w:rsidR="00A51096">
        <w:t xml:space="preserve">latitude and longitude, </w:t>
      </w:r>
      <w:r w:rsidR="00FC204F">
        <w:t>and we use these values as reference features</w:t>
      </w:r>
      <w:r w:rsidR="008C2E61">
        <w:t>. The result of streets</w:t>
      </w:r>
      <w:r w:rsidR="00A6387D">
        <w:t xml:space="preserve"> clustering is show</w:t>
      </w:r>
      <w:r w:rsidR="00A51096">
        <w:t>n</w:t>
      </w:r>
      <w:r w:rsidR="00A6387D">
        <w:t xml:space="preserve"> in </w:t>
      </w:r>
      <w:r w:rsidR="00A51096">
        <w:t xml:space="preserve">Figure </w:t>
      </w:r>
      <w:r w:rsidR="00727E85">
        <w:t>1</w:t>
      </w:r>
      <w:r w:rsidR="00A6387D">
        <w:t>2</w:t>
      </w:r>
      <w:r w:rsidR="008C2E61">
        <w:t>.</w:t>
      </w:r>
    </w:p>
    <w:p w:rsidR="008C2E61" w:rsidRDefault="008C2E61">
      <w:pPr>
        <w:pStyle w:val="FigureCaption"/>
      </w:pPr>
      <w:r>
        <w:rPr>
          <w:noProof/>
          <w:lang w:val="es-CO" w:eastAsia="es-CO"/>
        </w:rPr>
        <w:lastRenderedPageBreak/>
        <w:drawing>
          <wp:inline distT="0" distB="0" distL="0" distR="0" wp14:anchorId="4C7DC629" wp14:editId="1027F7FA">
            <wp:extent cx="3048000" cy="1913255"/>
            <wp:effectExtent l="0" t="0" r="0" b="0"/>
            <wp:docPr id="103" name="Imagen 103"/>
            <wp:cNvGraphicFramePr/>
            <a:graphic xmlns:a="http://schemas.openxmlformats.org/drawingml/2006/main">
              <a:graphicData uri="http://schemas.openxmlformats.org/drawingml/2006/picture">
                <pic:pic xmlns:pic="http://schemas.openxmlformats.org/drawingml/2006/picture">
                  <pic:nvPicPr>
                    <pic:cNvPr id="103" name="Imagen 103"/>
                    <pic:cNvPicPr/>
                  </pic:nvPicPr>
                  <pic:blipFill>
                    <a:blip r:embed="rId24"/>
                    <a:stretch>
                      <a:fillRect/>
                    </a:stretch>
                  </pic:blipFill>
                  <pic:spPr>
                    <a:xfrm>
                      <a:off x="0" y="0"/>
                      <a:ext cx="3048000" cy="1913255"/>
                    </a:xfrm>
                    <a:prstGeom prst="rect">
                      <a:avLst/>
                    </a:prstGeom>
                  </pic:spPr>
                </pic:pic>
              </a:graphicData>
            </a:graphic>
          </wp:inline>
        </w:drawing>
      </w:r>
    </w:p>
    <w:p w:rsidR="008C2E61" w:rsidRPr="00173CD1" w:rsidRDefault="008C2E61" w:rsidP="00173CD1">
      <w:pPr>
        <w:pStyle w:val="Descripcin"/>
        <w:jc w:val="center"/>
        <w:rPr>
          <w:rFonts w:cs="Linux Libertine"/>
          <w:b w:val="0"/>
          <w:bCs w:val="0"/>
          <w:color w:val="auto"/>
          <w:szCs w:val="22"/>
          <w:lang w:val="en-GB" w:eastAsia="ja-JP"/>
          <w14:ligatures w14:val="standard"/>
        </w:rPr>
      </w:pPr>
      <w:bookmarkStart w:id="333" w:name="_Toc62169716"/>
      <w:bookmarkStart w:id="334" w:name="_Toc61910711"/>
      <w:bookmarkStart w:id="335" w:name="_Toc61909301"/>
      <w:r>
        <w:rPr>
          <w:rFonts w:cs="Linux Libertine"/>
          <w:bCs w:val="0"/>
          <w:color w:val="auto"/>
          <w:szCs w:val="22"/>
          <w:lang w:val="en-GB" w:eastAsia="ja-JP"/>
          <w14:ligatures w14:val="standard"/>
        </w:rPr>
        <w:t>Figure</w:t>
      </w:r>
      <w:r w:rsidR="00A6387D">
        <w:rPr>
          <w:rFonts w:cs="Linux Libertine"/>
          <w:bCs w:val="0"/>
          <w:color w:val="auto"/>
          <w:szCs w:val="22"/>
          <w:lang w:val="en-GB" w:eastAsia="ja-JP"/>
          <w14:ligatures w14:val="standard"/>
        </w:rPr>
        <w:t xml:space="preserve"> 12</w:t>
      </w:r>
      <w:r w:rsidR="00A517C7">
        <w:rPr>
          <w:rFonts w:cs="Linux Libertine"/>
          <w:bCs w:val="0"/>
          <w:color w:val="auto"/>
          <w:szCs w:val="22"/>
          <w:lang w:val="en-GB" w:eastAsia="ja-JP"/>
          <w14:ligatures w14:val="standard"/>
        </w:rPr>
        <w:t>:</w:t>
      </w:r>
      <w:r w:rsidRPr="008C2E61">
        <w:rPr>
          <w:rFonts w:cs="Linux Libertine"/>
          <w:b w:val="0"/>
          <w:bCs w:val="0"/>
          <w:color w:val="auto"/>
          <w:szCs w:val="22"/>
          <w:lang w:val="en-GB" w:eastAsia="ja-JP"/>
          <w14:ligatures w14:val="standard"/>
        </w:rPr>
        <w:t xml:space="preserve"> </w:t>
      </w:r>
      <w:bookmarkEnd w:id="333"/>
      <w:bookmarkEnd w:id="334"/>
      <w:bookmarkEnd w:id="335"/>
      <w:r w:rsidR="00A51096" w:rsidRPr="008C2E61">
        <w:rPr>
          <w:rFonts w:cs="Linux Libertine"/>
          <w:b w:val="0"/>
          <w:bCs w:val="0"/>
          <w:color w:val="auto"/>
          <w:szCs w:val="22"/>
          <w:lang w:val="en-GB" w:eastAsia="ja-JP"/>
          <w14:ligatures w14:val="standard"/>
        </w:rPr>
        <w:t xml:space="preserve">Prioritized </w:t>
      </w:r>
      <w:r w:rsidRPr="008C2E61">
        <w:rPr>
          <w:rFonts w:cs="Linux Libertine"/>
          <w:b w:val="0"/>
          <w:bCs w:val="0"/>
          <w:color w:val="auto"/>
          <w:szCs w:val="22"/>
          <w:lang w:val="en-GB" w:eastAsia="ja-JP"/>
          <w14:ligatures w14:val="standard"/>
        </w:rPr>
        <w:t xml:space="preserve">streets </w:t>
      </w:r>
      <w:r w:rsidR="00C64A17">
        <w:rPr>
          <w:rFonts w:cs="Linux Libertine"/>
          <w:b w:val="0"/>
          <w:bCs w:val="0"/>
          <w:color w:val="auto"/>
          <w:szCs w:val="22"/>
          <w:lang w:val="en-GB" w:eastAsia="ja-JP"/>
          <w14:ligatures w14:val="standard"/>
        </w:rPr>
        <w:t xml:space="preserve">clustering with K-means method </w:t>
      </w:r>
      <w:r w:rsidRPr="008C2E61">
        <w:rPr>
          <w:rFonts w:cs="Linux Libertine"/>
          <w:b w:val="0"/>
          <w:bCs w:val="0"/>
          <w:color w:val="auto"/>
          <w:szCs w:val="22"/>
          <w:lang w:val="en-GB" w:eastAsia="ja-JP"/>
          <w14:ligatures w14:val="standard"/>
        </w:rPr>
        <w:t>using K=9.</w:t>
      </w:r>
    </w:p>
    <w:p w:rsidR="009C5C45" w:rsidRDefault="00727E85" w:rsidP="00727E85">
      <w:pPr>
        <w:pStyle w:val="AdditionalInfoHead"/>
        <w:ind w:left="600"/>
      </w:pPr>
      <w:r>
        <w:t xml:space="preserve">4.5. </w:t>
      </w:r>
      <w:r w:rsidR="009C5C45" w:rsidRPr="00A43FF6">
        <w:t>Route Calculation</w:t>
      </w:r>
      <w:r w:rsidR="00E04142">
        <w:t xml:space="preserve"> and</w:t>
      </w:r>
      <w:r w:rsidR="009C5C45" w:rsidRPr="00A43FF6">
        <w:t xml:space="preserve"> Delivery</w:t>
      </w:r>
    </w:p>
    <w:p w:rsidR="00993D23" w:rsidRDefault="00173CD1">
      <w:pPr>
        <w:pStyle w:val="FigureCaption"/>
        <w:rPr>
          <w:rFonts w:eastAsia="Times New Roman" w:cs="Arial"/>
          <w:color w:val="000000"/>
          <w:lang w:eastAsia="es-CO"/>
        </w:rPr>
      </w:pPr>
      <w:r w:rsidRPr="00173CD1">
        <w:t>Once street</w:t>
      </w:r>
      <w:r w:rsidR="00666468">
        <w:t>s</w:t>
      </w:r>
      <w:r w:rsidRPr="00173CD1">
        <w:t xml:space="preserve"> were pr</w:t>
      </w:r>
      <w:r w:rsidR="00666468">
        <w:t>i</w:t>
      </w:r>
      <w:r w:rsidRPr="00173CD1">
        <w:t>or</w:t>
      </w:r>
      <w:r w:rsidR="00666468">
        <w:t>iti</w:t>
      </w:r>
      <w:r w:rsidRPr="00173CD1">
        <w:t>zed and grouped</w:t>
      </w:r>
      <w:r w:rsidR="00A51096">
        <w:t>,</w:t>
      </w:r>
      <w:r w:rsidR="00D843AB">
        <w:t xml:space="preserve"> the</w:t>
      </w:r>
      <w:r w:rsidR="00DE1770">
        <w:t xml:space="preserve"> next step was</w:t>
      </w:r>
      <w:r w:rsidRPr="00173CD1">
        <w:t xml:space="preserve"> to find a collection sequence that reduces travel distance</w:t>
      </w:r>
      <w:r w:rsidR="00355DAD">
        <w:t xml:space="preserve"> in each group</w:t>
      </w:r>
      <w:r w:rsidR="008A6A84">
        <w:t>.</w:t>
      </w:r>
      <w:r>
        <w:t xml:space="preserve"> </w:t>
      </w:r>
      <w:r w:rsidR="008A6A84">
        <w:t xml:space="preserve">Taking </w:t>
      </w:r>
      <w:r>
        <w:t xml:space="preserve">advantage of </w:t>
      </w:r>
      <w:r w:rsidR="008A6A84">
        <w:t xml:space="preserve">the </w:t>
      </w:r>
      <w:r>
        <w:t>available services</w:t>
      </w:r>
      <w:r w:rsidR="008A6A84">
        <w:t>,</w:t>
      </w:r>
      <w:r>
        <w:t xml:space="preserve"> we decide</w:t>
      </w:r>
      <w:r w:rsidR="008A6A84">
        <w:t>d</w:t>
      </w:r>
      <w:r>
        <w:t xml:space="preserve"> to use </w:t>
      </w:r>
      <w:r w:rsidR="00666468">
        <w:t xml:space="preserve">one </w:t>
      </w:r>
      <w:r w:rsidR="00C872B8">
        <w:t>applied to route vehicles</w:t>
      </w:r>
      <w:r w:rsidR="008A6A84">
        <w:t>.</w:t>
      </w:r>
      <w:r w:rsidR="00355DAD">
        <w:t xml:space="preserve"> </w:t>
      </w:r>
      <w:r w:rsidR="00666F32">
        <w:t xml:space="preserve">Open Route Service </w:t>
      </w:r>
      <w:ins w:id="336" w:author="lfninov lfninov" w:date="2021-05-27T05:47:00Z">
        <w:r w:rsidR="00D62842">
          <w:t>(</w:t>
        </w:r>
      </w:ins>
      <w:del w:id="337" w:author="lfninov lfninov" w:date="2021-05-27T05:47:00Z">
        <w:r w:rsidR="008A6A84" w:rsidDel="00D62842">
          <w:delText xml:space="preserve">- </w:delText>
        </w:r>
      </w:del>
      <w:r w:rsidR="00355DAD">
        <w:t>ORS</w:t>
      </w:r>
      <w:ins w:id="338" w:author="lfninov lfninov" w:date="2021-05-27T05:47:00Z">
        <w:r w:rsidR="00D62842">
          <w:t>)</w:t>
        </w:r>
      </w:ins>
      <w:r w:rsidR="00355DAD">
        <w:t xml:space="preserve"> uses a routing strategy called tree spanning</w:t>
      </w:r>
      <w:r w:rsidR="008A6A84">
        <w:t>,</w:t>
      </w:r>
      <w:r w:rsidR="00355DAD">
        <w:t xml:space="preserve"> which consist</w:t>
      </w:r>
      <w:r w:rsidR="008A6A84">
        <w:t>s</w:t>
      </w:r>
      <w:r w:rsidR="00355DAD">
        <w:t xml:space="preserve"> in finding </w:t>
      </w:r>
      <w:r w:rsidR="00BB5514">
        <w:t xml:space="preserve">the way of connecting nodes </w:t>
      </w:r>
      <w:r w:rsidR="00254E50">
        <w:t>in different locations to a central node</w:t>
      </w:r>
      <w:r w:rsidR="008A6A84">
        <w:t>.</w:t>
      </w:r>
      <w:r w:rsidR="00BB5514">
        <w:t xml:space="preserve"> </w:t>
      </w:r>
      <w:r w:rsidR="008A6A84">
        <w:t xml:space="preserve">An </w:t>
      </w:r>
      <w:r w:rsidR="00254E50">
        <w:t xml:space="preserve">economic way to do so is </w:t>
      </w:r>
      <w:r w:rsidR="00052B7D">
        <w:t xml:space="preserve">by </w:t>
      </w:r>
      <w:r w:rsidR="00254E50">
        <w:t>connecting all nodes in one direction by a single line</w:t>
      </w:r>
      <w:r w:rsidR="00BB5514">
        <w:t>,</w:t>
      </w:r>
      <w:r w:rsidR="00254E50">
        <w:t xml:space="preserve"> </w:t>
      </w:r>
      <w:r w:rsidR="00254E50" w:rsidRPr="00CF257C">
        <w:rPr>
          <w:rPrChange w:id="339" w:author="Miguel" w:date="2021-05-31T23:22:00Z">
            <w:rPr/>
          </w:rPrChange>
        </w:rPr>
        <w:t xml:space="preserve">in </w:t>
      </w:r>
      <w:del w:id="340" w:author="Miguel" w:date="2021-05-28T21:01:00Z">
        <w:r w:rsidR="00254E50" w:rsidRPr="00CF257C" w:rsidDel="009F540B">
          <w:rPr>
            <w:rPrChange w:id="341" w:author="Miguel" w:date="2021-05-31T23:22:00Z">
              <w:rPr/>
            </w:rPrChange>
          </w:rPr>
          <w:delText xml:space="preserve">this </w:delText>
        </w:r>
      </w:del>
      <w:ins w:id="342" w:author="Miguel" w:date="2021-05-28T21:01:00Z">
        <w:r w:rsidR="009F540B" w:rsidRPr="00CF257C">
          <w:rPr>
            <w:rPrChange w:id="343" w:author="Miguel" w:date="2021-05-31T23:22:00Z">
              <w:rPr>
                <w:highlight w:val="yellow"/>
              </w:rPr>
            </w:rPrChange>
          </w:rPr>
          <w:t xml:space="preserve">such a </w:t>
        </w:r>
      </w:ins>
      <w:r w:rsidR="00254E50" w:rsidRPr="00CF257C">
        <w:rPr>
          <w:rPrChange w:id="344" w:author="Miguel" w:date="2021-05-31T23:22:00Z">
            <w:rPr/>
          </w:rPrChange>
        </w:rPr>
        <w:t>way</w:t>
      </w:r>
      <w:ins w:id="345" w:author="Miguel" w:date="2021-05-28T21:01:00Z">
        <w:r w:rsidR="009F540B" w:rsidRPr="00CF257C">
          <w:rPr>
            <w:rPrChange w:id="346" w:author="Miguel" w:date="2021-05-31T23:22:00Z">
              <w:rPr/>
            </w:rPrChange>
          </w:rPr>
          <w:t xml:space="preserve"> that</w:t>
        </w:r>
      </w:ins>
      <w:r w:rsidR="00052B7D">
        <w:t>,</w:t>
      </w:r>
      <w:r w:rsidR="00254E50">
        <w:t xml:space="preserve"> all nodes</w:t>
      </w:r>
      <w:r w:rsidR="00041F03">
        <w:t xml:space="preserve"> connected in the same direction</w:t>
      </w:r>
      <w:r w:rsidR="00254E50">
        <w:t xml:space="preserve"> can use the same path to arrive to the central node</w:t>
      </w:r>
      <w:r w:rsidR="00052B7D">
        <w:t>.</w:t>
      </w:r>
      <w:r w:rsidR="00BB5514">
        <w:t xml:space="preserve"> </w:t>
      </w:r>
      <w:r w:rsidR="00052B7D">
        <w:t xml:space="preserve">The </w:t>
      </w:r>
      <w:r w:rsidR="00BB5514">
        <w:t xml:space="preserve">routing cost </w:t>
      </w:r>
      <w:r w:rsidR="000826D6">
        <w:t>for</w:t>
      </w:r>
      <w:r w:rsidR="00BB5514">
        <w:t xml:space="preserve"> 2 vertices is given as the sum of the cost of the edges in the unique tree path between them</w:t>
      </w:r>
      <w:r w:rsidR="00254E50">
        <w:t xml:space="preserve"> </w:t>
      </w:r>
      <w:r w:rsidR="00254E50">
        <w:fldChar w:fldCharType="begin" w:fldLock="1"/>
      </w:r>
      <w:r w:rsidR="00575BD3">
        <w:instrText>ADDIN CSL_CITATION {"citationItems":[{"id":"ITEM-1","itemData":{"DOI":"10.1023/a:1018911003529","ISSN":"15729338","abstract":"The Capacitated Minimal Spanning Tree Problem (CMSTP) is to find a minimal spanning tree with an additional cardinality constraint on the size of the subtrees off of a given root node. This problem is closely related to the design of centralized networks where one wants to link, with minimum cost, several terminals to a given root node (typically, a concentrator or a computer center). In this paper, we present a new extended and compact formulation for the CMSTP. This formulation is a \"hop-indexed\" single-commodity flow model and generalizes a well-known single-commodity flow model. We introduce a new set of valid inequalities, denoted by \"hop ordering\" inequalities, which are not redundant for the LP relaxation of the new formulation. We present a new cutting plane method for the CMSTP with the new formulation as the initial model and using constraint generation for adding \"hop-ordering\" constraints and generalized subtour elimination constraints to the current LP model. We present computational results from a set of tests with 40 and 80 nodes which compare our lower bounds with the bounds given by other known methods. The main contribution of our proposed method is to considerably close previously known gaps for tests which have been classified as hard ones, namely tightly capacitated tests with the root in the corner of the grid of points.","author":[{"dropping-particle":"","family":"Gouveia","given":"Luis","non-dropping-particle":"","parse-names":false,"suffix":""},{"dropping-particle":"","family":"Martins","given":"Pedro","non-dropping-particle":"","parse-names":false,"suffix":""}],"container-title":"Annals of Operations Research","id":"ITEM-1","issue":"0","issued":{"date-parts":[["1999"]]},"page":"271-294","publisher":"Kluwer Academic Publishers","title":"The Capacitated Minimal Spanning Tree Problem: An experiment with a hop-indexed model","type":"article-journal","volume":"86"},"uris":["http://www.mendeley.com/documents/?uuid=89f8beef-764a-3c4b-bdac-7c9a3e05e353"]}],"mendeley":{"formattedCitation":"(Gouveia &amp; Martins, 1999)","plainTextFormattedCitation":"(Gouveia &amp; Martins, 1999)","previouslyFormattedCitation":"(Gouveia &amp; Martins, 1999)"},"properties":{"noteIndex":0},"schema":"https://github.com/citation-style-language/schema/raw/master/csl-citation.json"}</w:instrText>
      </w:r>
      <w:r w:rsidR="00254E50">
        <w:fldChar w:fldCharType="separate"/>
      </w:r>
      <w:r w:rsidR="00254E50" w:rsidRPr="00254E50">
        <w:rPr>
          <w:noProof/>
        </w:rPr>
        <w:t>(Gouveia &amp; Martins, 1999)</w:t>
      </w:r>
      <w:r w:rsidR="00254E50">
        <w:fldChar w:fldCharType="end"/>
      </w:r>
      <w:r w:rsidR="00052B7D">
        <w:t>.</w:t>
      </w:r>
      <w:r w:rsidR="000826D6">
        <w:t xml:space="preserve"> </w:t>
      </w:r>
      <w:r w:rsidR="00052B7D">
        <w:t xml:space="preserve">The </w:t>
      </w:r>
      <w:r w:rsidR="000826D6">
        <w:t xml:space="preserve">strategy was originally </w:t>
      </w:r>
      <w:r w:rsidR="00D843AB">
        <w:t>proposed for communication routing</w:t>
      </w:r>
      <w:r w:rsidR="00052B7D">
        <w:t>.</w:t>
      </w:r>
      <w:r w:rsidR="00D843AB">
        <w:t xml:space="preserve"> </w:t>
      </w:r>
      <w:r w:rsidR="00052B7D">
        <w:t>Nonetheless</w:t>
      </w:r>
      <w:r w:rsidR="003301D1">
        <w:t>,</w:t>
      </w:r>
      <w:r w:rsidR="00052B7D">
        <w:t xml:space="preserve"> </w:t>
      </w:r>
      <w:r w:rsidR="00D843AB">
        <w:t>considering the streets distance or time as a factor of the route cost</w:t>
      </w:r>
      <w:r w:rsidR="00565193">
        <w:t>,</w:t>
      </w:r>
      <w:r w:rsidR="00D843AB">
        <w:t xml:space="preserve"> it can be applied to vehicle routing.</w:t>
      </w:r>
      <w:r w:rsidR="00254E50" w:rsidRPr="00254E50">
        <w:t xml:space="preserve"> </w:t>
      </w:r>
      <w:r w:rsidR="00254E50">
        <w:fldChar w:fldCharType="begin" w:fldLock="1"/>
      </w:r>
      <w:r w:rsidR="00254E50">
        <w:instrText xml:space="preserve">ADDIN CSL_CITATION {"citationItems":[{"id":"ITEM-1","itemData":{"DOI":"10.1137/S009753979732253X","ISSN":"00975397","abstract":"Given an undirected graph with nonnegative costs on the edges, the routing cost of any of its spanning trees is the sum over all pairs of vertices of the cost of the path between the pair in the tree. Finding a spanning tree of minimum routing cost is NP-hard, even when the costs obey the triangle inequality. We show that the general case is in fact reducible to the metric case and present a polynomial-time approximation scheme valid for both versions of the problem. In particular, we show how to build a spanning tree of an n-vertex weighted graph with routing cost at most (1 + </w:instrText>
      </w:r>
      <w:r w:rsidR="00254E50">
        <w:rPr>
          <w:rFonts w:ascii="Cambria Math" w:hAnsi="Cambria Math" w:cs="Cambria Math"/>
        </w:rPr>
        <w:instrText>∈</w:instrText>
      </w:r>
      <w:r w:rsidR="00254E50">
        <w:instrText>) of the minimum in time O(nO(1/</w:instrText>
      </w:r>
      <w:r w:rsidR="00254E50">
        <w:rPr>
          <w:rFonts w:ascii="Cambria Math" w:hAnsi="Cambria Math" w:cs="Cambria Math"/>
        </w:rPr>
        <w:instrText>∈</w:instrText>
      </w:r>
      <w:r w:rsidR="00254E50">
        <w:instrText>)). Besides the obvious connection to network design, trees with small routing cost also find application in the construction of good multiple sequence alignments in computational biology. The communication cost spanning tree problem is a generalization of the minimum routing cost tree problem where the routing costs of different pairs are weighted by different requirement amounts. We observe that a randomized O(log n log log n)-approximation for this problem follows directly from a recent result of Bartal, where n is the number of nodes in a metric graph. This also yields the same approximation for the generalized sum-of-pairs alignment problem in computational biology. © 1999 Society for Industrial and Applied Mathematics.","author":[{"dropping-particle":"","family":"Wu","given":"Bang Ye","non-dropping-particle":"","parse-names":false,"suffix":""},{"dropping-particle":"","family":"Lancia","given":"Giuseppe","non-dropping-particle":"","parse-names":false,"suffix":""},{"dropping-particle":"","family":"Bafna","given":"Vineet","non-dropping-particle":"","parse-names":false,"suffix":""},{"dropping-particle":"","family":"Chao","given":"Kun Mao","non-dropping-particle":"","parse-names":false,"suffix":""},{"dropping-particle":"","family":"Ravi","given":"R.","non-dropping-particle":"","parse-names":false,"suffix":""},{"dropping-particle":"","family":"Tang","given":"Chuan Yi","non-dropping-particle":"","parse-names":false,"suffix":""}],"container-title":"SIAM Journal on Computing","id":"ITEM-1","issue":"3","issued":{"date-parts":[["2000","7"]]},"page":"761-778","publisher":"Society for Industrial and Applied Mathematics Publications","title":"A polynomial-time approximation scheme for minimum routing cost spanning trees","type":"article-journal","volume":"29"},"uris":["http://www.mendeley.com/documents/?uuid=5ebeca3c-c334-3590-866a-f473b4b7a6aa","http://www.mendeley.com/documents/?uuid=e808831f-e761-4e3a-8311-e658a72b96bf"]}],"mendeley":{"formattedCitation":"(Wu et al., 2000)","plainTextFormattedCitation":"(Wu et al., 2000)","previouslyFormattedCitation":"(Wu et al., 2000)"},"properties":{"noteIndex":0},"schema":"https://github.com/citation-style-language/schema/raw/master/csl-citation.json"}</w:instrText>
      </w:r>
      <w:r w:rsidR="00254E50">
        <w:fldChar w:fldCharType="separate"/>
      </w:r>
      <w:r w:rsidR="00254E50" w:rsidRPr="000826D6">
        <w:rPr>
          <w:noProof/>
        </w:rPr>
        <w:t>(Wu et al., 2000)</w:t>
      </w:r>
      <w:r w:rsidR="00254E50">
        <w:fldChar w:fldCharType="end"/>
      </w:r>
      <w:r w:rsidR="00D843AB">
        <w:t xml:space="preserve"> The service </w:t>
      </w:r>
      <w:r w:rsidR="00E15AE5">
        <w:t xml:space="preserve">performs </w:t>
      </w:r>
      <w:r w:rsidR="00D843AB">
        <w:t xml:space="preserve">some modifications to the initial solution trying to reduce distances </w:t>
      </w:r>
      <w:r w:rsidR="00EE7D96">
        <w:t xml:space="preserve">by </w:t>
      </w:r>
      <w:r w:rsidR="00DD47AB">
        <w:t>applying</w:t>
      </w:r>
      <w:r w:rsidR="00D843AB">
        <w:t xml:space="preserve"> operators</w:t>
      </w:r>
      <w:r w:rsidR="00EE7D96">
        <w:t>.</w:t>
      </w:r>
      <w:r w:rsidR="00D843AB">
        <w:t xml:space="preserve"> </w:t>
      </w:r>
      <w:r w:rsidR="00EE7D96">
        <w:t xml:space="preserve">Some </w:t>
      </w:r>
      <w:r w:rsidR="00D843AB">
        <w:t>of them are</w:t>
      </w:r>
      <w:r w:rsidR="00EE7D96">
        <w:t>:</w:t>
      </w:r>
      <w:r w:rsidR="00D843AB">
        <w:t xml:space="preserve"> relocation, interchange, inversion and alteration</w:t>
      </w:r>
      <w:r w:rsidR="00EE7D96">
        <w:t>.</w:t>
      </w:r>
      <w:r w:rsidR="00D843AB">
        <w:t xml:space="preserve"> </w:t>
      </w:r>
      <w:r w:rsidR="00EE7D96">
        <w:t xml:space="preserve">The </w:t>
      </w:r>
      <w:r w:rsidR="00D843AB">
        <w:t xml:space="preserve">solution strategy </w:t>
      </w:r>
      <w:r w:rsidR="00EE7D96">
        <w:t>was</w:t>
      </w:r>
      <w:r w:rsidR="00D843AB">
        <w:t xml:space="preserve"> described in detail by </w:t>
      </w:r>
      <w:r w:rsidR="00D843AB" w:rsidRPr="001F3F0B">
        <w:rPr>
          <w:rFonts w:eastAsia="Times New Roman" w:cs="Arial"/>
          <w:color w:val="000000"/>
          <w:lang w:eastAsia="es-CO"/>
        </w:rPr>
        <w:t>(Zhou, et al. 2018)</w:t>
      </w:r>
      <w:r w:rsidR="00EE7D96">
        <w:rPr>
          <w:rFonts w:eastAsia="Times New Roman" w:cs="Arial"/>
          <w:color w:val="000000"/>
          <w:lang w:eastAsia="es-CO"/>
        </w:rPr>
        <w:t>.</w:t>
      </w:r>
      <w:r w:rsidR="00D843AB">
        <w:rPr>
          <w:rFonts w:eastAsia="Times New Roman" w:cs="Arial"/>
          <w:color w:val="000000"/>
          <w:lang w:eastAsia="es-CO"/>
        </w:rPr>
        <w:t xml:space="preserve"> </w:t>
      </w:r>
      <w:r w:rsidR="00EE7D96">
        <w:rPr>
          <w:rFonts w:eastAsia="Times New Roman" w:cs="Arial"/>
          <w:color w:val="000000"/>
          <w:lang w:eastAsia="es-CO"/>
        </w:rPr>
        <w:t xml:space="preserve">The </w:t>
      </w:r>
      <w:r w:rsidR="00D843AB">
        <w:rPr>
          <w:rFonts w:eastAsia="Times New Roman" w:cs="Arial"/>
          <w:color w:val="000000"/>
          <w:lang w:eastAsia="es-CO"/>
        </w:rPr>
        <w:t>service developers have publish</w:t>
      </w:r>
      <w:r w:rsidR="00EE7D96">
        <w:rPr>
          <w:rFonts w:eastAsia="Times New Roman" w:cs="Arial"/>
          <w:color w:val="000000"/>
          <w:lang w:eastAsia="es-CO"/>
        </w:rPr>
        <w:t>ed</w:t>
      </w:r>
      <w:r w:rsidR="00D843AB">
        <w:rPr>
          <w:rFonts w:eastAsia="Times New Roman" w:cs="Arial"/>
          <w:color w:val="000000"/>
          <w:lang w:eastAsia="es-CO"/>
        </w:rPr>
        <w:t xml:space="preserve"> a video explaining</w:t>
      </w:r>
      <w:r w:rsidR="00EE7D96">
        <w:rPr>
          <w:rFonts w:eastAsia="Times New Roman" w:cs="Arial"/>
          <w:color w:val="000000"/>
          <w:lang w:eastAsia="es-CO"/>
        </w:rPr>
        <w:t xml:space="preserve"> the</w:t>
      </w:r>
      <w:r w:rsidR="00D843AB">
        <w:rPr>
          <w:rFonts w:eastAsia="Times New Roman" w:cs="Arial"/>
          <w:color w:val="000000"/>
          <w:lang w:eastAsia="es-CO"/>
        </w:rPr>
        <w:t xml:space="preserve"> service </w:t>
      </w:r>
      <w:r w:rsidR="00993D23">
        <w:rPr>
          <w:rFonts w:eastAsia="Times New Roman" w:cs="Arial"/>
          <w:color w:val="000000"/>
          <w:lang w:eastAsia="es-CO"/>
        </w:rPr>
        <w:t xml:space="preserve">solution strategy, </w:t>
      </w:r>
      <w:r w:rsidR="00D843AB">
        <w:rPr>
          <w:rFonts w:eastAsia="Times New Roman" w:cs="Arial"/>
          <w:color w:val="000000"/>
          <w:lang w:eastAsia="es-CO"/>
        </w:rPr>
        <w:t xml:space="preserve">functioning </w:t>
      </w:r>
      <w:r w:rsidR="00565193">
        <w:rPr>
          <w:rFonts w:eastAsia="Times New Roman" w:cs="Arial"/>
          <w:color w:val="000000"/>
          <w:lang w:eastAsia="es-CO"/>
        </w:rPr>
        <w:t>and use</w:t>
      </w:r>
      <w:r w:rsidR="00EE7D96">
        <w:rPr>
          <w:rFonts w:eastAsia="Times New Roman" w:cs="Arial"/>
          <w:color w:val="000000"/>
          <w:lang w:eastAsia="es-CO"/>
        </w:rPr>
        <w:t>.</w:t>
      </w:r>
      <w:r w:rsidR="00565193">
        <w:rPr>
          <w:rFonts w:eastAsia="Times New Roman" w:cs="Arial"/>
          <w:color w:val="000000"/>
          <w:lang w:eastAsia="es-CO"/>
        </w:rPr>
        <w:t xml:space="preserve"> </w:t>
      </w:r>
      <w:r w:rsidR="00EE7D96">
        <w:rPr>
          <w:rFonts w:eastAsia="Times New Roman" w:cs="Arial"/>
          <w:color w:val="000000"/>
          <w:lang w:eastAsia="es-CO"/>
        </w:rPr>
        <w:t xml:space="preserve">This </w:t>
      </w:r>
      <w:r w:rsidR="00565193">
        <w:rPr>
          <w:rFonts w:eastAsia="Times New Roman" w:cs="Arial"/>
          <w:color w:val="000000"/>
          <w:lang w:eastAsia="es-CO"/>
        </w:rPr>
        <w:t>video</w:t>
      </w:r>
      <w:r w:rsidR="00993D23">
        <w:rPr>
          <w:rFonts w:eastAsia="Times New Roman" w:cs="Arial"/>
          <w:color w:val="000000"/>
          <w:lang w:eastAsia="es-CO"/>
        </w:rPr>
        <w:t xml:space="preserve"> can be accessed in </w:t>
      </w:r>
      <w:r w:rsidR="00993D23" w:rsidRPr="001F3F0B">
        <w:rPr>
          <w:rFonts w:eastAsia="Times New Roman" w:cs="Arial"/>
          <w:color w:val="000000"/>
          <w:lang w:eastAsia="es-CO"/>
        </w:rPr>
        <w:t>(</w:t>
      </w:r>
      <w:proofErr w:type="spellStart"/>
      <w:r w:rsidR="00993D23" w:rsidRPr="001F3F0B">
        <w:rPr>
          <w:rFonts w:eastAsia="Times New Roman" w:cs="Arial"/>
          <w:color w:val="000000"/>
          <w:lang w:eastAsia="es-CO"/>
        </w:rPr>
        <w:t>Coupey</w:t>
      </w:r>
      <w:proofErr w:type="spellEnd"/>
      <w:r w:rsidR="00993D23" w:rsidRPr="001F3F0B">
        <w:rPr>
          <w:rFonts w:eastAsia="Times New Roman" w:cs="Arial"/>
          <w:color w:val="000000"/>
          <w:lang w:eastAsia="es-CO"/>
        </w:rPr>
        <w:t>, J. 2018)</w:t>
      </w:r>
      <w:r w:rsidR="00993D23">
        <w:rPr>
          <w:rFonts w:eastAsia="Times New Roman" w:cs="Arial"/>
          <w:color w:val="000000"/>
          <w:lang w:eastAsia="es-CO"/>
        </w:rPr>
        <w:t>.</w:t>
      </w:r>
    </w:p>
    <w:p w:rsidR="00666468" w:rsidRDefault="00666468">
      <w:pPr>
        <w:pStyle w:val="FigureCaption"/>
      </w:pPr>
      <w:r w:rsidRPr="00F17CC4">
        <w:rPr>
          <w:rPrChange w:id="347" w:author="Miguel" w:date="2021-05-14T15:17:00Z">
            <w:rPr>
              <w:highlight w:val="yellow"/>
            </w:rPr>
          </w:rPrChange>
        </w:rPr>
        <w:t>As ORS is offered through an</w:t>
      </w:r>
      <w:r>
        <w:t xml:space="preserve"> API</w:t>
      </w:r>
      <w:r w:rsidR="00F73AA7">
        <w:t>,</w:t>
      </w:r>
      <w:r>
        <w:t xml:space="preserve"> getting a key to use it was compulsory</w:t>
      </w:r>
      <w:r w:rsidR="00F73AA7">
        <w:t>.</w:t>
      </w:r>
      <w:r>
        <w:t xml:space="preserve"> </w:t>
      </w:r>
      <w:r w:rsidR="00F73AA7">
        <w:t xml:space="preserve">The </w:t>
      </w:r>
      <w:r>
        <w:t xml:space="preserve">service we </w:t>
      </w:r>
      <w:r w:rsidR="0081757D">
        <w:t>used</w:t>
      </w:r>
      <w:r>
        <w:t xml:space="preserve"> was optimization, </w:t>
      </w:r>
      <w:r w:rsidR="001E3C94">
        <w:t>which</w:t>
      </w:r>
      <w:r w:rsidR="00D44168">
        <w:t xml:space="preserve"> </w:t>
      </w:r>
      <w:r>
        <w:t xml:space="preserve">requires to </w:t>
      </w:r>
      <w:r w:rsidR="009C2293">
        <w:t>specify</w:t>
      </w:r>
      <w:r>
        <w:t xml:space="preserve"> the places to visit and the </w:t>
      </w:r>
      <w:r w:rsidR="009C2293">
        <w:t>truck features in a structure</w:t>
      </w:r>
      <w:r w:rsidR="0081757D">
        <w:t>d</w:t>
      </w:r>
      <w:r w:rsidR="009C2293">
        <w:t xml:space="preserve"> </w:t>
      </w:r>
      <w:r w:rsidR="00D44168">
        <w:t xml:space="preserve">way </w:t>
      </w:r>
      <w:r w:rsidR="009C2293">
        <w:t>in JSON</w:t>
      </w:r>
      <w:r w:rsidR="00E15AE5">
        <w:t xml:space="preserve"> format</w:t>
      </w:r>
      <w:r w:rsidR="00D44168">
        <w:t>,</w:t>
      </w:r>
      <w:r w:rsidR="00E15AE5">
        <w:t xml:space="preserve"> documented in an open repository</w:t>
      </w:r>
      <w:r w:rsidR="00E15AE5">
        <w:rPr>
          <w:rStyle w:val="Refdenotaalpie"/>
          <w:rFonts w:eastAsia="Times New Roman" w:cs="Arial"/>
          <w:color w:val="000000"/>
          <w:lang w:eastAsia="es-CO"/>
        </w:rPr>
        <w:footnoteReference w:id="6"/>
      </w:r>
      <w:r w:rsidR="00D44168">
        <w:t>.</w:t>
      </w:r>
    </w:p>
    <w:p w:rsidR="006E386D" w:rsidRDefault="00D62842">
      <w:pPr>
        <w:pStyle w:val="FigureCaption"/>
      </w:pPr>
      <w:ins w:id="360" w:author="lfninov lfninov" w:date="2021-05-27T05:48:00Z">
        <w:r>
          <w:t>K</w:t>
        </w:r>
      </w:ins>
      <w:del w:id="361" w:author="lfninov lfninov" w:date="2021-05-27T05:48:00Z">
        <w:r w:rsidR="009C2293" w:rsidDel="00D62842">
          <w:delText>k</w:delText>
        </w:r>
      </w:del>
      <w:r w:rsidR="009C2293">
        <w:t xml:space="preserve">-means grouping </w:t>
      </w:r>
      <w:r w:rsidR="00D44168">
        <w:t xml:space="preserve">represents </w:t>
      </w:r>
      <w:r w:rsidR="00E15AE5">
        <w:t xml:space="preserve">a significant progress in </w:t>
      </w:r>
      <w:ins w:id="362" w:author="lfninov lfninov" w:date="2021-05-27T05:48:00Z">
        <w:r>
          <w:t>two</w:t>
        </w:r>
      </w:ins>
      <w:del w:id="363" w:author="lfninov lfninov" w:date="2021-05-27T05:48:00Z">
        <w:r w:rsidR="00E15AE5" w:rsidDel="00D62842">
          <w:delText>2</w:delText>
        </w:r>
      </w:del>
      <w:r w:rsidR="00E15AE5">
        <w:t xml:space="preserve"> way</w:t>
      </w:r>
      <w:r w:rsidR="00DC1204">
        <w:t>s:</w:t>
      </w:r>
      <w:r w:rsidR="00E15AE5">
        <w:t xml:space="preserve"> first</w:t>
      </w:r>
      <w:r w:rsidR="00D44168">
        <w:t>,</w:t>
      </w:r>
      <w:r w:rsidR="00E15AE5">
        <w:t xml:space="preserve"> the assignation </w:t>
      </w:r>
      <w:r w:rsidR="00FA6152">
        <w:t>allows us to</w:t>
      </w:r>
      <w:r w:rsidR="00E15AE5">
        <w:t xml:space="preserve"> know in advance which truck will serve a group of container</w:t>
      </w:r>
      <w:r w:rsidR="00DC1204">
        <w:t>s</w:t>
      </w:r>
      <w:r w:rsidR="00FA6152">
        <w:t>,</w:t>
      </w:r>
      <w:r w:rsidR="00E15AE5">
        <w:t xml:space="preserve"> and second </w:t>
      </w:r>
      <w:r w:rsidR="009C2293">
        <w:t xml:space="preserve">the centroid of each group </w:t>
      </w:r>
      <w:r w:rsidR="00FA6152">
        <w:t>may work</w:t>
      </w:r>
      <w:r w:rsidR="00E15AE5">
        <w:t xml:space="preserve"> as</w:t>
      </w:r>
      <w:r w:rsidR="009C2293">
        <w:t xml:space="preserve"> </w:t>
      </w:r>
      <w:r w:rsidR="00FA6152">
        <w:t xml:space="preserve">a </w:t>
      </w:r>
      <w:r w:rsidR="009C2293">
        <w:t>start location</w:t>
      </w:r>
      <w:r w:rsidR="00C14CFC">
        <w:t xml:space="preserve"> for each</w:t>
      </w:r>
      <w:r w:rsidR="00E15AE5">
        <w:t xml:space="preserve"> truck</w:t>
      </w:r>
      <w:r w:rsidR="001E701F">
        <w:t xml:space="preserve">. </w:t>
      </w:r>
      <w:del w:id="364" w:author="Miguel" w:date="2021-05-27T12:20:00Z">
        <w:r w:rsidR="001E701F" w:rsidRPr="00D62842" w:rsidDel="003125B1">
          <w:rPr>
            <w:highlight w:val="yellow"/>
            <w:rPrChange w:id="365" w:author="lfninov lfninov" w:date="2021-05-27T05:48:00Z">
              <w:rPr/>
            </w:rPrChange>
          </w:rPr>
          <w:delText>In this sense</w:delText>
        </w:r>
      </w:del>
      <w:ins w:id="366" w:author="Miguel" w:date="2021-05-27T12:20:00Z">
        <w:r w:rsidR="003125B1">
          <w:t>Therefore</w:t>
        </w:r>
      </w:ins>
      <w:r w:rsidR="001E701F">
        <w:t>,</w:t>
      </w:r>
      <w:r w:rsidR="007B2BC8">
        <w:t xml:space="preserve"> when we </w:t>
      </w:r>
      <w:r w:rsidR="007B2BC8">
        <w:lastRenderedPageBreak/>
        <w:t>execute a</w:t>
      </w:r>
      <w:r w:rsidR="00E15AE5">
        <w:t xml:space="preserve"> routing task</w:t>
      </w:r>
      <w:r w:rsidR="007B2BC8">
        <w:t xml:space="preserve"> with the service</w:t>
      </w:r>
      <w:r w:rsidR="001E701F">
        <w:t>,</w:t>
      </w:r>
      <w:r w:rsidR="007B2BC8">
        <w:t xml:space="preserve"> we </w:t>
      </w:r>
      <w:r w:rsidR="001E701F">
        <w:t xml:space="preserve">assign </w:t>
      </w:r>
      <w:r w:rsidR="007B2BC8">
        <w:t>exactly one truck</w:t>
      </w:r>
      <w:r w:rsidR="009C2293">
        <w:t>, the</w:t>
      </w:r>
      <w:r w:rsidR="00E15AE5">
        <w:t>n</w:t>
      </w:r>
      <w:r w:rsidR="001E701F">
        <w:t>,</w:t>
      </w:r>
      <w:r w:rsidR="00E15AE5">
        <w:t xml:space="preserve"> we transform each container location</w:t>
      </w:r>
      <w:r w:rsidR="009C2293">
        <w:t xml:space="preserve"> that belong</w:t>
      </w:r>
      <w:r w:rsidR="00C14CFC">
        <w:t>s</w:t>
      </w:r>
      <w:r w:rsidR="009C2293">
        <w:t xml:space="preserve"> to </w:t>
      </w:r>
      <w:r w:rsidR="00E15AE5">
        <w:t xml:space="preserve">the </w:t>
      </w:r>
      <w:r w:rsidR="009C2293">
        <w:t>group in</w:t>
      </w:r>
      <w:r w:rsidR="00E15AE5">
        <w:t>to a</w:t>
      </w:r>
      <w:r w:rsidR="009C2293">
        <w:t xml:space="preserve"> job </w:t>
      </w:r>
      <w:r w:rsidR="00E15AE5">
        <w:t xml:space="preserve">using the format </w:t>
      </w:r>
      <w:r w:rsidR="001E701F">
        <w:t xml:space="preserve">that </w:t>
      </w:r>
      <w:r w:rsidR="009C2293">
        <w:t xml:space="preserve">the API </w:t>
      </w:r>
      <w:r w:rsidR="00C14CFC">
        <w:t>expects</w:t>
      </w:r>
      <w:r w:rsidR="00E15AE5">
        <w:t>.</w:t>
      </w:r>
      <w:r w:rsidR="009C2293">
        <w:t xml:space="preserve"> </w:t>
      </w:r>
      <w:r w:rsidR="00E15AE5">
        <w:t>As a r</w:t>
      </w:r>
      <w:r w:rsidR="00C14CFC">
        <w:t>esponse</w:t>
      </w:r>
      <w:r w:rsidR="001E701F">
        <w:t>,</w:t>
      </w:r>
      <w:r w:rsidR="00E15AE5">
        <w:t xml:space="preserve"> </w:t>
      </w:r>
      <w:r w:rsidR="00DC1204">
        <w:t>the service return</w:t>
      </w:r>
      <w:r w:rsidR="001E701F">
        <w:t>s</w:t>
      </w:r>
      <w:r w:rsidR="00DC1204">
        <w:t xml:space="preserve"> </w:t>
      </w:r>
      <w:r w:rsidR="007B2BC8">
        <w:t>another</w:t>
      </w:r>
      <w:r w:rsidR="00DC1204">
        <w:t xml:space="preserve"> </w:t>
      </w:r>
      <w:r w:rsidR="00E15AE5">
        <w:t>JSON</w:t>
      </w:r>
      <w:r w:rsidR="00C14CFC">
        <w:t xml:space="preserve"> contain</w:t>
      </w:r>
      <w:r w:rsidR="00E15AE5">
        <w:t>ing</w:t>
      </w:r>
      <w:r w:rsidR="00C14CFC">
        <w:t xml:space="preserve"> a list of truck</w:t>
      </w:r>
      <w:r w:rsidR="00E15AE5">
        <w:t>s</w:t>
      </w:r>
      <w:r w:rsidR="00C14CFC">
        <w:t xml:space="preserve"> </w:t>
      </w:r>
      <w:r w:rsidR="00E15AE5">
        <w:t>with</w:t>
      </w:r>
      <w:r w:rsidR="00C14CFC">
        <w:t xml:space="preserve"> an array of </w:t>
      </w:r>
      <w:r w:rsidR="007B2BC8">
        <w:t xml:space="preserve">container locations with high priority that </w:t>
      </w:r>
      <w:r w:rsidR="00E15AE5">
        <w:t>the truck must</w:t>
      </w:r>
      <w:r w:rsidR="00C14CFC">
        <w:t xml:space="preserve"> visit</w:t>
      </w:r>
      <w:r w:rsidR="00DC1204">
        <w:t>,</w:t>
      </w:r>
      <w:r w:rsidR="00C14CFC">
        <w:t xml:space="preserve"> </w:t>
      </w:r>
      <w:r w:rsidR="009A48F8">
        <w:t xml:space="preserve">in </w:t>
      </w:r>
      <w:r w:rsidR="007B2BC8">
        <w:t>a</w:t>
      </w:r>
      <w:r w:rsidR="00C14CFC">
        <w:t xml:space="preserve"> specific order that reduces the </w:t>
      </w:r>
      <w:r w:rsidR="007B2BC8">
        <w:t>travel</w:t>
      </w:r>
      <w:r w:rsidR="00C14CFC">
        <w:t xml:space="preserve"> distance</w:t>
      </w:r>
      <w:r w:rsidR="00DC1204">
        <w:t>,</w:t>
      </w:r>
      <w:r w:rsidR="007B2BC8">
        <w:t xml:space="preserve"> </w:t>
      </w:r>
      <w:r w:rsidR="00DC1204">
        <w:t>then</w:t>
      </w:r>
      <w:r w:rsidR="00712FDC">
        <w:t>, the</w:t>
      </w:r>
      <w:r w:rsidR="00C14CFC">
        <w:t xml:space="preserve"> </w:t>
      </w:r>
      <w:r w:rsidR="00E15AE5">
        <w:t>solution</w:t>
      </w:r>
      <w:r w:rsidR="00C14CFC">
        <w:t xml:space="preserve"> </w:t>
      </w:r>
      <w:r w:rsidR="00DC1204">
        <w:t>is</w:t>
      </w:r>
      <w:r w:rsidR="00C14CFC">
        <w:t xml:space="preserve"> store</w:t>
      </w:r>
      <w:r w:rsidR="00DC1204">
        <w:t>d</w:t>
      </w:r>
      <w:r w:rsidR="00C14CFC">
        <w:t xml:space="preserve"> in the database </w:t>
      </w:r>
      <w:r w:rsidR="00712FDC">
        <w:t xml:space="preserve">to </w:t>
      </w:r>
      <w:r w:rsidR="00DC1204">
        <w:t>avoid</w:t>
      </w:r>
      <w:r w:rsidR="00C14CFC">
        <w:t xml:space="preserve"> reprocessing</w:t>
      </w:r>
      <w:r w:rsidR="00DC1204">
        <w:t xml:space="preserve"> every time an application demands routes</w:t>
      </w:r>
      <w:r w:rsidR="00712FDC">
        <w:t>.</w:t>
      </w:r>
      <w:r w:rsidR="00E15AE5">
        <w:t xml:space="preserve"> </w:t>
      </w:r>
      <w:ins w:id="367" w:author="Miguel" w:date="2021-05-27T12:21:00Z">
        <w:r w:rsidR="003125B1" w:rsidRPr="003125B1">
          <w:t>Accordingly</w:t>
        </w:r>
      </w:ins>
      <w:del w:id="368" w:author="Miguel" w:date="2021-05-27T12:21:00Z">
        <w:r w:rsidR="00712FDC" w:rsidRPr="00D62842" w:rsidDel="003125B1">
          <w:rPr>
            <w:highlight w:val="yellow"/>
            <w:rPrChange w:id="369" w:author="lfninov lfninov" w:date="2021-05-27T05:49:00Z">
              <w:rPr/>
            </w:rPrChange>
          </w:rPr>
          <w:delText>In this way</w:delText>
        </w:r>
      </w:del>
      <w:r w:rsidR="00712FDC">
        <w:t>,</w:t>
      </w:r>
      <w:r w:rsidR="00E15AE5">
        <w:t xml:space="preserve"> </w:t>
      </w:r>
      <w:r w:rsidR="00C14CFC">
        <w:t>the routes information</w:t>
      </w:r>
      <w:r w:rsidR="00DC1204">
        <w:t xml:space="preserve"> is</w:t>
      </w:r>
      <w:r w:rsidR="00C14CFC">
        <w:t xml:space="preserve"> available as soon as</w:t>
      </w:r>
      <w:r w:rsidR="00DC1204">
        <w:t xml:space="preserve"> external</w:t>
      </w:r>
      <w:r w:rsidR="00C14CFC">
        <w:t xml:space="preserve"> application</w:t>
      </w:r>
      <w:r w:rsidR="00DC1204">
        <w:t>s</w:t>
      </w:r>
      <w:r w:rsidR="00C14CFC">
        <w:t xml:space="preserve"> require it</w:t>
      </w:r>
      <w:r w:rsidR="00712FDC">
        <w:t>, thus</w:t>
      </w:r>
      <w:r w:rsidR="00C14CFC">
        <w:t xml:space="preserve"> saving time, but </w:t>
      </w:r>
      <w:r w:rsidR="00DC1204">
        <w:t>also considering</w:t>
      </w:r>
      <w:r w:rsidR="00C14CFC">
        <w:t xml:space="preserve"> the service </w:t>
      </w:r>
      <w:r w:rsidR="00DB0F01">
        <w:t xml:space="preserve">constrains </w:t>
      </w:r>
      <w:r w:rsidR="00DC1204">
        <w:t>of use</w:t>
      </w:r>
      <w:r w:rsidR="00C14CFC">
        <w:t xml:space="preserve"> per </w:t>
      </w:r>
      <w:r w:rsidR="00C14CFC" w:rsidRPr="00E5610F">
        <w:t>day</w:t>
      </w:r>
      <w:r w:rsidR="00C14CFC">
        <w:t>.</w:t>
      </w:r>
    </w:p>
    <w:p w:rsidR="006E386D" w:rsidRDefault="006E386D" w:rsidP="00F17B55">
      <w:pPr>
        <w:spacing w:line="276" w:lineRule="auto"/>
        <w:rPr>
          <w:lang w:val="en-GB" w:eastAsia="ja-JP"/>
        </w:rPr>
      </w:pPr>
      <w:r>
        <w:rPr>
          <w:lang w:val="en-GB" w:eastAsia="ja-JP"/>
        </w:rPr>
        <w:t>Up to this point</w:t>
      </w:r>
      <w:r w:rsidR="009478AE">
        <w:rPr>
          <w:lang w:val="en-GB" w:eastAsia="ja-JP"/>
        </w:rPr>
        <w:t>,</w:t>
      </w:r>
      <w:r>
        <w:rPr>
          <w:lang w:val="en-GB" w:eastAsia="ja-JP"/>
        </w:rPr>
        <w:t xml:space="preserve"> we have the routes </w:t>
      </w:r>
      <w:r w:rsidR="009478AE">
        <w:rPr>
          <w:lang w:val="en-GB" w:eastAsia="ja-JP"/>
        </w:rPr>
        <w:t xml:space="preserve">described </w:t>
      </w:r>
      <w:r>
        <w:rPr>
          <w:lang w:val="en-GB" w:eastAsia="ja-JP"/>
        </w:rPr>
        <w:t xml:space="preserve">in </w:t>
      </w:r>
      <w:r w:rsidR="009478AE">
        <w:rPr>
          <w:lang w:val="en-GB" w:eastAsia="ja-JP"/>
        </w:rPr>
        <w:t xml:space="preserve">terms of </w:t>
      </w:r>
      <w:r>
        <w:rPr>
          <w:lang w:val="en-GB" w:eastAsia="ja-JP"/>
        </w:rPr>
        <w:t xml:space="preserve">geographical coordinates, now we need an effective way to </w:t>
      </w:r>
      <w:r w:rsidR="00DC1204">
        <w:rPr>
          <w:lang w:val="en-GB" w:eastAsia="ja-JP"/>
        </w:rPr>
        <w:t>display</w:t>
      </w:r>
      <w:r>
        <w:rPr>
          <w:lang w:val="en-GB" w:eastAsia="ja-JP"/>
        </w:rPr>
        <w:t xml:space="preserve"> </w:t>
      </w:r>
      <w:ins w:id="370" w:author="lfninov lfninov" w:date="2021-05-27T10:41:00Z">
        <w:r w:rsidR="00E5610F">
          <w:rPr>
            <w:lang w:val="en-GB" w:eastAsia="ja-JP"/>
          </w:rPr>
          <w:t xml:space="preserve">such </w:t>
        </w:r>
      </w:ins>
      <w:r>
        <w:rPr>
          <w:lang w:val="en-GB" w:eastAsia="ja-JP"/>
        </w:rPr>
        <w:t xml:space="preserve">information to users in </w:t>
      </w:r>
      <w:r w:rsidR="00DC1204">
        <w:rPr>
          <w:lang w:val="en-GB" w:eastAsia="ja-JP"/>
        </w:rPr>
        <w:t>an</w:t>
      </w:r>
      <w:r>
        <w:rPr>
          <w:lang w:val="en-GB" w:eastAsia="ja-JP"/>
        </w:rPr>
        <w:t xml:space="preserve"> easy to read and understand</w:t>
      </w:r>
      <w:r w:rsidR="00DC1204">
        <w:rPr>
          <w:lang w:val="en-GB" w:eastAsia="ja-JP"/>
        </w:rPr>
        <w:t xml:space="preserve"> </w:t>
      </w:r>
      <w:r w:rsidR="00A517C7">
        <w:rPr>
          <w:lang w:val="en-GB" w:eastAsia="ja-JP"/>
        </w:rPr>
        <w:t>format</w:t>
      </w:r>
      <w:r>
        <w:rPr>
          <w:lang w:val="en-GB" w:eastAsia="ja-JP"/>
        </w:rPr>
        <w:t xml:space="preserve">. </w:t>
      </w:r>
      <w:r w:rsidR="008A7801">
        <w:rPr>
          <w:lang w:val="en-GB" w:eastAsia="ja-JP"/>
        </w:rPr>
        <w:t>I</w:t>
      </w:r>
      <w:r w:rsidR="00DC1204">
        <w:rPr>
          <w:lang w:val="en-GB" w:eastAsia="ja-JP"/>
        </w:rPr>
        <w:t xml:space="preserve">t is </w:t>
      </w:r>
      <w:r>
        <w:rPr>
          <w:lang w:val="en-GB" w:eastAsia="ja-JP"/>
        </w:rPr>
        <w:t xml:space="preserve">likely </w:t>
      </w:r>
      <w:r w:rsidR="00DC1204">
        <w:rPr>
          <w:lang w:val="en-GB" w:eastAsia="ja-JP"/>
        </w:rPr>
        <w:t>that</w:t>
      </w:r>
      <w:r>
        <w:rPr>
          <w:lang w:val="en-GB" w:eastAsia="ja-JP"/>
        </w:rPr>
        <w:t xml:space="preserve"> </w:t>
      </w:r>
      <w:r w:rsidR="008A7801">
        <w:rPr>
          <w:lang w:val="en-GB" w:eastAsia="ja-JP"/>
        </w:rPr>
        <w:t xml:space="preserve">the people </w:t>
      </w:r>
      <w:r>
        <w:rPr>
          <w:lang w:val="en-GB" w:eastAsia="ja-JP"/>
        </w:rPr>
        <w:t xml:space="preserve">who use this information </w:t>
      </w:r>
      <w:r w:rsidR="00C555DC">
        <w:rPr>
          <w:lang w:val="en-GB" w:eastAsia="ja-JP"/>
        </w:rPr>
        <w:t xml:space="preserve">will be </w:t>
      </w:r>
      <w:r>
        <w:rPr>
          <w:lang w:val="en-GB" w:eastAsia="ja-JP"/>
        </w:rPr>
        <w:t>truck drivers while searching dumpsters</w:t>
      </w:r>
      <w:r w:rsidR="00DC1204">
        <w:rPr>
          <w:lang w:val="en-GB" w:eastAsia="ja-JP"/>
        </w:rPr>
        <w:t>,</w:t>
      </w:r>
      <w:r>
        <w:rPr>
          <w:lang w:val="en-GB" w:eastAsia="ja-JP"/>
        </w:rPr>
        <w:t xml:space="preserve"> </w:t>
      </w:r>
      <w:r w:rsidR="00C555DC">
        <w:rPr>
          <w:lang w:val="en-GB" w:eastAsia="ja-JP"/>
        </w:rPr>
        <w:t xml:space="preserve">hence </w:t>
      </w:r>
      <w:r>
        <w:rPr>
          <w:lang w:val="en-GB" w:eastAsia="ja-JP"/>
        </w:rPr>
        <w:t xml:space="preserve">it </w:t>
      </w:r>
      <w:r w:rsidR="00DC1204">
        <w:rPr>
          <w:lang w:val="en-GB" w:eastAsia="ja-JP"/>
        </w:rPr>
        <w:t>would be</w:t>
      </w:r>
      <w:r>
        <w:rPr>
          <w:lang w:val="en-GB" w:eastAsia="ja-JP"/>
        </w:rPr>
        <w:t xml:space="preserve"> comfortable </w:t>
      </w:r>
      <w:r w:rsidR="00DC1204">
        <w:rPr>
          <w:lang w:val="en-GB" w:eastAsia="ja-JP"/>
        </w:rPr>
        <w:t xml:space="preserve">to </w:t>
      </w:r>
      <w:r>
        <w:rPr>
          <w:lang w:val="en-GB" w:eastAsia="ja-JP"/>
        </w:rPr>
        <w:t>visualize information in a portable device with internet connection</w:t>
      </w:r>
      <w:r w:rsidR="00C555DC">
        <w:rPr>
          <w:lang w:val="en-GB" w:eastAsia="ja-JP"/>
        </w:rPr>
        <w:t>.</w:t>
      </w:r>
      <w:r>
        <w:rPr>
          <w:lang w:val="en-GB" w:eastAsia="ja-JP"/>
        </w:rPr>
        <w:t xml:space="preserve"> </w:t>
      </w:r>
      <w:r w:rsidR="00C555DC">
        <w:rPr>
          <w:lang w:val="en-GB" w:eastAsia="ja-JP"/>
        </w:rPr>
        <w:t xml:space="preserve">For </w:t>
      </w:r>
      <w:r w:rsidR="00A517C7">
        <w:rPr>
          <w:lang w:val="en-GB" w:eastAsia="ja-JP"/>
        </w:rPr>
        <w:t>this reason</w:t>
      </w:r>
      <w:r w:rsidR="00C555DC">
        <w:rPr>
          <w:lang w:val="en-GB" w:eastAsia="ja-JP"/>
        </w:rPr>
        <w:t>,</w:t>
      </w:r>
      <w:r w:rsidR="00A517C7">
        <w:rPr>
          <w:lang w:val="en-GB" w:eastAsia="ja-JP"/>
        </w:rPr>
        <w:t xml:space="preserve"> we consider</w:t>
      </w:r>
      <w:r w:rsidR="00C555DC">
        <w:rPr>
          <w:lang w:val="en-GB" w:eastAsia="ja-JP"/>
        </w:rPr>
        <w:t>ed that</w:t>
      </w:r>
      <w:r w:rsidR="00FB0BDA">
        <w:rPr>
          <w:lang w:val="en-GB" w:eastAsia="ja-JP"/>
        </w:rPr>
        <w:t xml:space="preserve"> a mobile application could fit these requirements</w:t>
      </w:r>
      <w:r w:rsidR="007B2BC8">
        <w:rPr>
          <w:lang w:val="en-GB" w:eastAsia="ja-JP"/>
        </w:rPr>
        <w:t>.</w:t>
      </w:r>
    </w:p>
    <w:p w:rsidR="00FB0BDA" w:rsidRDefault="00FB0BDA" w:rsidP="00F17B55">
      <w:pPr>
        <w:spacing w:line="276" w:lineRule="auto"/>
        <w:rPr>
          <w:lang w:val="en-GB" w:eastAsia="ja-JP"/>
        </w:rPr>
      </w:pPr>
    </w:p>
    <w:p w:rsidR="007B2BC8" w:rsidRDefault="007B2BC8" w:rsidP="00F17B55">
      <w:pPr>
        <w:spacing w:line="276" w:lineRule="auto"/>
        <w:rPr>
          <w:lang w:val="en-GB" w:eastAsia="ja-JP"/>
        </w:rPr>
      </w:pPr>
      <w:r>
        <w:rPr>
          <w:lang w:val="en-GB" w:eastAsia="ja-JP"/>
        </w:rPr>
        <w:t>A</w:t>
      </w:r>
      <w:r w:rsidR="00DC1204">
        <w:rPr>
          <w:lang w:val="en-GB" w:eastAsia="ja-JP"/>
        </w:rPr>
        <w:t xml:space="preserve"> mobile application was coded in Flutter</w:t>
      </w:r>
      <w:r w:rsidR="00E07F0E">
        <w:rPr>
          <w:lang w:val="en-GB" w:eastAsia="ja-JP"/>
        </w:rPr>
        <w:t>,</w:t>
      </w:r>
      <w:r w:rsidR="00DC1204">
        <w:rPr>
          <w:lang w:val="en-GB" w:eastAsia="ja-JP"/>
        </w:rPr>
        <w:t xml:space="preserve"> a recent Google framework for mobile application development</w:t>
      </w:r>
      <w:r w:rsidR="00E07F0E">
        <w:rPr>
          <w:lang w:val="en-GB" w:eastAsia="ja-JP"/>
        </w:rPr>
        <w:t xml:space="preserve">, which </w:t>
      </w:r>
      <w:r w:rsidR="00DC1204">
        <w:rPr>
          <w:lang w:val="en-GB" w:eastAsia="ja-JP"/>
        </w:rPr>
        <w:t xml:space="preserve">has an easy integration </w:t>
      </w:r>
      <w:ins w:id="371" w:author="lfninov lfninov" w:date="2021-05-27T10:42:00Z">
        <w:r w:rsidR="00E5610F" w:rsidRPr="009F540B">
          <w:rPr>
            <w:lang w:val="en-GB" w:eastAsia="ja-JP"/>
          </w:rPr>
          <w:t>with</w:t>
        </w:r>
      </w:ins>
      <w:del w:id="372" w:author="lfninov lfninov" w:date="2021-05-27T10:42:00Z">
        <w:r w:rsidR="00DC1204" w:rsidDel="00E5610F">
          <w:rPr>
            <w:lang w:val="en-GB" w:eastAsia="ja-JP"/>
          </w:rPr>
          <w:delText>to</w:delText>
        </w:r>
      </w:del>
      <w:r>
        <w:rPr>
          <w:lang w:val="en-GB" w:eastAsia="ja-JP"/>
        </w:rPr>
        <w:t xml:space="preserve"> Google</w:t>
      </w:r>
      <w:r w:rsidR="00DC1204">
        <w:rPr>
          <w:lang w:val="en-GB" w:eastAsia="ja-JP"/>
        </w:rPr>
        <w:t xml:space="preserve"> services, such as Google Maps</w:t>
      </w:r>
      <w:r w:rsidR="00E07F0E">
        <w:rPr>
          <w:lang w:val="en-GB" w:eastAsia="ja-JP"/>
        </w:rPr>
        <w:t>.</w:t>
      </w:r>
      <w:r w:rsidR="00CC72E4">
        <w:rPr>
          <w:lang w:val="en-GB" w:eastAsia="ja-JP"/>
        </w:rPr>
        <w:t xml:space="preserve"> </w:t>
      </w:r>
      <w:r w:rsidR="00E07F0E">
        <w:rPr>
          <w:lang w:val="en-GB" w:eastAsia="ja-JP"/>
        </w:rPr>
        <w:t xml:space="preserve">We </w:t>
      </w:r>
      <w:r w:rsidR="00CC72E4">
        <w:rPr>
          <w:lang w:val="en-GB" w:eastAsia="ja-JP"/>
        </w:rPr>
        <w:t>use</w:t>
      </w:r>
      <w:r w:rsidR="00E07F0E">
        <w:rPr>
          <w:lang w:val="en-GB" w:eastAsia="ja-JP"/>
        </w:rPr>
        <w:t>d</w:t>
      </w:r>
      <w:r w:rsidR="00CC72E4">
        <w:rPr>
          <w:lang w:val="en-GB" w:eastAsia="ja-JP"/>
        </w:rPr>
        <w:t xml:space="preserve"> a REST architecture for the application simply exposing services to </w:t>
      </w:r>
      <w:r w:rsidR="00E07F0E">
        <w:rPr>
          <w:lang w:val="en-GB" w:eastAsia="ja-JP"/>
        </w:rPr>
        <w:t xml:space="preserve">manage the </w:t>
      </w:r>
      <w:r w:rsidR="00CC72E4">
        <w:rPr>
          <w:lang w:val="en-GB" w:eastAsia="ja-JP"/>
        </w:rPr>
        <w:t>request made by client</w:t>
      </w:r>
      <w:r>
        <w:rPr>
          <w:lang w:val="en-GB" w:eastAsia="ja-JP"/>
        </w:rPr>
        <w:t xml:space="preserve"> applications</w:t>
      </w:r>
      <w:r w:rsidR="00E07F0E">
        <w:rPr>
          <w:lang w:val="en-GB" w:eastAsia="ja-JP"/>
        </w:rPr>
        <w:t>.</w:t>
      </w:r>
      <w:r w:rsidR="00CC72E4">
        <w:rPr>
          <w:lang w:val="en-GB" w:eastAsia="ja-JP"/>
        </w:rPr>
        <w:t xml:space="preserve"> </w:t>
      </w:r>
      <w:r w:rsidR="00E07F0E">
        <w:rPr>
          <w:lang w:val="en-GB" w:eastAsia="ja-JP"/>
        </w:rPr>
        <w:t xml:space="preserve">This </w:t>
      </w:r>
      <w:r w:rsidR="00CC72E4">
        <w:rPr>
          <w:lang w:val="en-GB" w:eastAsia="ja-JP"/>
        </w:rPr>
        <w:t>is a simple way to transfer information in JSON format: some of the services exposed were authentication</w:t>
      </w:r>
      <w:r w:rsidR="00E35FD7">
        <w:rPr>
          <w:lang w:val="en-GB" w:eastAsia="ja-JP"/>
        </w:rPr>
        <w:t xml:space="preserve"> and</w:t>
      </w:r>
      <w:r w:rsidR="00CC72E4">
        <w:rPr>
          <w:lang w:val="en-GB" w:eastAsia="ja-JP"/>
        </w:rPr>
        <w:t xml:space="preserve"> generated routes in a specific date. </w:t>
      </w:r>
    </w:p>
    <w:p w:rsidR="007B2BC8" w:rsidRDefault="007B2BC8" w:rsidP="00F17B55">
      <w:pPr>
        <w:spacing w:line="276" w:lineRule="auto"/>
        <w:rPr>
          <w:lang w:val="en-GB" w:eastAsia="ja-JP"/>
        </w:rPr>
      </w:pPr>
    </w:p>
    <w:p w:rsidR="00FB0BDA" w:rsidRPr="006E386D" w:rsidRDefault="00A517C7" w:rsidP="00F17B55">
      <w:pPr>
        <w:spacing w:line="276" w:lineRule="auto"/>
        <w:rPr>
          <w:lang w:val="en-GB" w:eastAsia="ja-JP"/>
        </w:rPr>
      </w:pPr>
      <w:r>
        <w:rPr>
          <w:lang w:val="en-GB" w:eastAsia="ja-JP"/>
        </w:rPr>
        <w:t>The application demands user authentication</w:t>
      </w:r>
      <w:ins w:id="373" w:author="lfninov lfninov" w:date="2021-05-27T10:42:00Z">
        <w:r w:rsidR="00E5610F">
          <w:rPr>
            <w:lang w:val="en-GB" w:eastAsia="ja-JP"/>
          </w:rPr>
          <w:t>;</w:t>
        </w:r>
      </w:ins>
      <w:del w:id="374" w:author="lfninov lfninov" w:date="2021-05-27T10:42:00Z">
        <w:r w:rsidDel="00E5610F">
          <w:rPr>
            <w:lang w:val="en-GB" w:eastAsia="ja-JP"/>
          </w:rPr>
          <w:delText>,</w:delText>
        </w:r>
      </w:del>
      <w:r>
        <w:rPr>
          <w:lang w:val="en-GB" w:eastAsia="ja-JP"/>
        </w:rPr>
        <w:t xml:space="preserve"> this user has a role w</w:t>
      </w:r>
      <w:r w:rsidR="00200AF6">
        <w:rPr>
          <w:lang w:val="en-GB" w:eastAsia="ja-JP"/>
        </w:rPr>
        <w:t>it</w:t>
      </w:r>
      <w:r>
        <w:rPr>
          <w:lang w:val="en-GB" w:eastAsia="ja-JP"/>
        </w:rPr>
        <w:t xml:space="preserve">h permissions to see all </w:t>
      </w:r>
      <w:r w:rsidR="00200AF6">
        <w:rPr>
          <w:lang w:val="en-GB" w:eastAsia="ja-JP"/>
        </w:rPr>
        <w:t xml:space="preserve">the </w:t>
      </w:r>
      <w:r>
        <w:rPr>
          <w:lang w:val="en-GB" w:eastAsia="ja-JP"/>
        </w:rPr>
        <w:t>generated routes. The</w:t>
      </w:r>
      <w:r w:rsidR="007B2BC8">
        <w:rPr>
          <w:lang w:val="en-GB" w:eastAsia="ja-JP"/>
        </w:rPr>
        <w:t xml:space="preserve"> list of routes is quer</w:t>
      </w:r>
      <w:r w:rsidR="00200AF6">
        <w:rPr>
          <w:lang w:val="en-GB" w:eastAsia="ja-JP"/>
        </w:rPr>
        <w:t>ied</w:t>
      </w:r>
      <w:r w:rsidR="007B2BC8">
        <w:rPr>
          <w:lang w:val="en-GB" w:eastAsia="ja-JP"/>
        </w:rPr>
        <w:t xml:space="preserve"> via </w:t>
      </w:r>
      <w:r w:rsidR="00200AF6">
        <w:rPr>
          <w:lang w:val="en-GB" w:eastAsia="ja-JP"/>
        </w:rPr>
        <w:t>“</w:t>
      </w:r>
      <w:r w:rsidR="007B2BC8">
        <w:rPr>
          <w:lang w:val="en-GB" w:eastAsia="ja-JP"/>
        </w:rPr>
        <w:t>get verb</w:t>
      </w:r>
      <w:r w:rsidR="00200AF6">
        <w:rPr>
          <w:lang w:val="en-GB" w:eastAsia="ja-JP"/>
        </w:rPr>
        <w:t>”</w:t>
      </w:r>
      <w:r w:rsidR="007B2BC8">
        <w:rPr>
          <w:lang w:val="en-GB" w:eastAsia="ja-JP"/>
        </w:rPr>
        <w:t xml:space="preserve"> using the date as parameter</w:t>
      </w:r>
      <w:r w:rsidR="00200AF6">
        <w:rPr>
          <w:lang w:val="en-GB" w:eastAsia="ja-JP"/>
        </w:rPr>
        <w:t>.</w:t>
      </w:r>
      <w:r w:rsidR="007B2BC8">
        <w:rPr>
          <w:lang w:val="en-GB" w:eastAsia="ja-JP"/>
        </w:rPr>
        <w:t xml:space="preserve"> </w:t>
      </w:r>
      <w:r w:rsidR="00200AF6">
        <w:rPr>
          <w:lang w:val="en-GB" w:eastAsia="ja-JP"/>
        </w:rPr>
        <w:t xml:space="preserve">The </w:t>
      </w:r>
      <w:r w:rsidR="007B2BC8">
        <w:rPr>
          <w:lang w:val="en-GB" w:eastAsia="ja-JP"/>
        </w:rPr>
        <w:t>response is a</w:t>
      </w:r>
      <w:r w:rsidR="00CC72E4">
        <w:rPr>
          <w:lang w:val="en-GB" w:eastAsia="ja-JP"/>
        </w:rPr>
        <w:t xml:space="preserve"> list of routes display</w:t>
      </w:r>
      <w:r w:rsidR="00200AF6">
        <w:rPr>
          <w:lang w:val="en-GB" w:eastAsia="ja-JP"/>
        </w:rPr>
        <w:t>ed</w:t>
      </w:r>
      <w:r w:rsidR="00CC72E4">
        <w:rPr>
          <w:lang w:val="en-GB" w:eastAsia="ja-JP"/>
        </w:rPr>
        <w:t xml:space="preserve"> in a component called </w:t>
      </w:r>
      <w:r w:rsidR="00200AF6">
        <w:rPr>
          <w:lang w:val="en-GB" w:eastAsia="ja-JP"/>
        </w:rPr>
        <w:t>“</w:t>
      </w:r>
      <w:r w:rsidR="00B23627">
        <w:rPr>
          <w:lang w:val="en-GB" w:eastAsia="ja-JP"/>
        </w:rPr>
        <w:t xml:space="preserve">List </w:t>
      </w:r>
      <w:r w:rsidR="00E052EC">
        <w:rPr>
          <w:lang w:val="en-GB" w:eastAsia="ja-JP"/>
        </w:rPr>
        <w:t>view</w:t>
      </w:r>
      <w:r w:rsidR="00200AF6">
        <w:rPr>
          <w:lang w:val="en-GB" w:eastAsia="ja-JP"/>
        </w:rPr>
        <w:t>”</w:t>
      </w:r>
      <w:r w:rsidR="00A6387D">
        <w:rPr>
          <w:lang w:val="en-GB" w:eastAsia="ja-JP"/>
        </w:rPr>
        <w:t xml:space="preserve"> </w:t>
      </w:r>
      <w:r w:rsidR="00200AF6">
        <w:rPr>
          <w:lang w:val="en-GB" w:eastAsia="ja-JP"/>
        </w:rPr>
        <w:t>(</w:t>
      </w:r>
      <w:ins w:id="375" w:author="lfninov lfninov" w:date="2021-05-27T10:43:00Z">
        <w:r w:rsidR="00E5610F">
          <w:rPr>
            <w:lang w:val="en-GB" w:eastAsia="ja-JP"/>
          </w:rPr>
          <w:t xml:space="preserve">see </w:t>
        </w:r>
      </w:ins>
      <w:r w:rsidR="00200AF6">
        <w:rPr>
          <w:lang w:val="en-GB" w:eastAsia="ja-JP"/>
        </w:rPr>
        <w:t xml:space="preserve">Figure </w:t>
      </w:r>
      <w:r w:rsidR="00A6387D">
        <w:rPr>
          <w:lang w:val="en-GB" w:eastAsia="ja-JP"/>
        </w:rPr>
        <w:t>1</w:t>
      </w:r>
      <w:r>
        <w:rPr>
          <w:lang w:val="en-GB" w:eastAsia="ja-JP"/>
        </w:rPr>
        <w:t>3</w:t>
      </w:r>
      <w:r w:rsidR="00200AF6">
        <w:rPr>
          <w:lang w:val="en-GB" w:eastAsia="ja-JP"/>
        </w:rPr>
        <w:t>)</w:t>
      </w:r>
      <w:r w:rsidR="00CC72E4">
        <w:rPr>
          <w:lang w:val="en-GB" w:eastAsia="ja-JP"/>
        </w:rPr>
        <w:t>.</w:t>
      </w:r>
    </w:p>
    <w:p w:rsidR="00CC72E4" w:rsidRDefault="00CC72E4" w:rsidP="00F17B55">
      <w:pPr>
        <w:pStyle w:val="Head1"/>
        <w:jc w:val="center"/>
      </w:pPr>
      <w:r>
        <w:rPr>
          <w:noProof/>
          <w:lang w:val="es-CO" w:eastAsia="es-CO"/>
        </w:rPr>
        <w:lastRenderedPageBreak/>
        <w:drawing>
          <wp:inline distT="0" distB="0" distL="0" distR="0" wp14:anchorId="2902003A" wp14:editId="4CCF6B84">
            <wp:extent cx="1995076" cy="3328416"/>
            <wp:effectExtent l="0" t="0" r="5715" b="5715"/>
            <wp:docPr id="109" name="Imagen 109" descr="C:\Users\Miguel\Desktop\Tesis\Documento\Imagenes\app mobil\3. Lista de Rutas Encontradas.PNG"/>
            <wp:cNvGraphicFramePr/>
            <a:graphic xmlns:a="http://schemas.openxmlformats.org/drawingml/2006/main">
              <a:graphicData uri="http://schemas.openxmlformats.org/drawingml/2006/picture">
                <pic:pic xmlns:pic="http://schemas.openxmlformats.org/drawingml/2006/picture">
                  <pic:nvPicPr>
                    <pic:cNvPr id="109" name="Imagen 109" descr="C:\Users\Miguel\Desktop\Tesis\Documento\Imagenes\app mobil\3. Lista de Rutas Encontradas.PNG"/>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01497" cy="3339128"/>
                    </a:xfrm>
                    <a:prstGeom prst="rect">
                      <a:avLst/>
                    </a:prstGeom>
                    <a:noFill/>
                    <a:ln>
                      <a:noFill/>
                    </a:ln>
                  </pic:spPr>
                </pic:pic>
              </a:graphicData>
            </a:graphic>
          </wp:inline>
        </w:drawing>
      </w:r>
    </w:p>
    <w:p w:rsidR="00CC72E4" w:rsidRDefault="00A6387D" w:rsidP="00CC72E4">
      <w:pPr>
        <w:pStyle w:val="Descripcin"/>
        <w:jc w:val="center"/>
        <w:rPr>
          <w:rFonts w:cs="Linux Libertine"/>
          <w:b w:val="0"/>
          <w:bCs w:val="0"/>
          <w:color w:val="auto"/>
          <w:szCs w:val="22"/>
          <w:lang w:val="en-GB" w:eastAsia="ja-JP"/>
          <w14:ligatures w14:val="standard"/>
        </w:rPr>
      </w:pPr>
      <w:r>
        <w:rPr>
          <w:rFonts w:cs="Linux Libertine"/>
          <w:bCs w:val="0"/>
          <w:color w:val="auto"/>
          <w:szCs w:val="22"/>
          <w:lang w:val="en-GB" w:eastAsia="ja-JP"/>
          <w14:ligatures w14:val="standard"/>
        </w:rPr>
        <w:t>Figure 1</w:t>
      </w:r>
      <w:r w:rsidR="007E61FB">
        <w:rPr>
          <w:rFonts w:cs="Linux Libertine"/>
          <w:bCs w:val="0"/>
          <w:color w:val="auto"/>
          <w:szCs w:val="22"/>
          <w:lang w:val="en-GB" w:eastAsia="ja-JP"/>
          <w14:ligatures w14:val="standard"/>
        </w:rPr>
        <w:t>3:</w:t>
      </w:r>
      <w:r w:rsidR="00CC72E4" w:rsidRPr="006E386D">
        <w:rPr>
          <w:rFonts w:cs="Linux Libertine"/>
          <w:bCs w:val="0"/>
          <w:color w:val="auto"/>
          <w:szCs w:val="22"/>
          <w:lang w:val="en-GB" w:eastAsia="ja-JP"/>
          <w14:ligatures w14:val="standard"/>
        </w:rPr>
        <w:t xml:space="preserve"> </w:t>
      </w:r>
      <w:r w:rsidR="00200AF6">
        <w:rPr>
          <w:rFonts w:cs="Linux Libertine"/>
          <w:b w:val="0"/>
          <w:bCs w:val="0"/>
          <w:color w:val="auto"/>
          <w:szCs w:val="22"/>
          <w:lang w:val="en-GB" w:eastAsia="ja-JP"/>
          <w14:ligatures w14:val="standard"/>
        </w:rPr>
        <w:t xml:space="preserve">List </w:t>
      </w:r>
      <w:r w:rsidR="00CC72E4">
        <w:rPr>
          <w:rFonts w:cs="Linux Libertine"/>
          <w:b w:val="0"/>
          <w:bCs w:val="0"/>
          <w:color w:val="auto"/>
          <w:szCs w:val="22"/>
          <w:lang w:val="en-GB" w:eastAsia="ja-JP"/>
          <w14:ligatures w14:val="standard"/>
        </w:rPr>
        <w:t>of routes planned for 08 December 2020</w:t>
      </w:r>
    </w:p>
    <w:p w:rsidR="00CC72E4" w:rsidRPr="00F17B55" w:rsidRDefault="00CC72E4" w:rsidP="00F17B55">
      <w:pPr>
        <w:pStyle w:val="Head1"/>
        <w:rPr>
          <w:rFonts w:cstheme="minorBidi"/>
          <w:sz w:val="18"/>
          <w:lang w:eastAsia="ja-JP"/>
        </w:rPr>
      </w:pPr>
      <w:r w:rsidRPr="00F17B55">
        <w:rPr>
          <w:rFonts w:cstheme="minorBidi"/>
          <w:sz w:val="18"/>
          <w:lang w:eastAsia="ja-JP"/>
        </w:rPr>
        <w:t>By tap</w:t>
      </w:r>
      <w:r w:rsidR="007B2BC8" w:rsidRPr="00F17B55">
        <w:rPr>
          <w:rFonts w:cstheme="minorBidi"/>
          <w:sz w:val="18"/>
          <w:lang w:eastAsia="ja-JP"/>
        </w:rPr>
        <w:t>ping</w:t>
      </w:r>
      <w:r w:rsidRPr="00F17B55">
        <w:rPr>
          <w:rFonts w:cstheme="minorBidi"/>
          <w:sz w:val="18"/>
          <w:lang w:eastAsia="ja-JP"/>
        </w:rPr>
        <w:t xml:space="preserve"> one element of the list</w:t>
      </w:r>
      <w:r w:rsidR="007B2BC8" w:rsidRPr="00F17B55">
        <w:rPr>
          <w:rFonts w:cstheme="minorBidi"/>
          <w:sz w:val="18"/>
          <w:lang w:eastAsia="ja-JP"/>
        </w:rPr>
        <w:t xml:space="preserve">, the </w:t>
      </w:r>
      <w:r w:rsidR="00B23627">
        <w:rPr>
          <w:rFonts w:cstheme="minorBidi"/>
          <w:sz w:val="18"/>
          <w:lang w:eastAsia="ja-JP"/>
        </w:rPr>
        <w:t>ap</w:t>
      </w:r>
      <w:r w:rsidR="007B2BC8" w:rsidRPr="00F17B55">
        <w:rPr>
          <w:rFonts w:cstheme="minorBidi"/>
          <w:sz w:val="18"/>
          <w:lang w:eastAsia="ja-JP"/>
        </w:rPr>
        <w:t xml:space="preserve">plication will display </w:t>
      </w:r>
      <w:r w:rsidRPr="00F17B55">
        <w:rPr>
          <w:rFonts w:cstheme="minorBidi"/>
          <w:sz w:val="18"/>
          <w:lang w:eastAsia="ja-JP"/>
        </w:rPr>
        <w:t xml:space="preserve">the locations of containers that must be served </w:t>
      </w:r>
      <w:r w:rsidR="00B23627">
        <w:rPr>
          <w:rFonts w:cstheme="minorBidi"/>
          <w:sz w:val="18"/>
          <w:lang w:eastAsia="ja-JP"/>
        </w:rPr>
        <w:t xml:space="preserve">in </w:t>
      </w:r>
      <w:r w:rsidR="007E61FB">
        <w:rPr>
          <w:rFonts w:cstheme="minorBidi"/>
          <w:sz w:val="18"/>
          <w:lang w:eastAsia="ja-JP"/>
        </w:rPr>
        <w:t xml:space="preserve">the current route </w:t>
      </w:r>
      <w:r w:rsidR="00B23627">
        <w:rPr>
          <w:rFonts w:cstheme="minorBidi"/>
          <w:sz w:val="18"/>
          <w:lang w:eastAsia="ja-JP"/>
        </w:rPr>
        <w:t>(</w:t>
      </w:r>
      <w:ins w:id="376" w:author="lfninov lfninov" w:date="2021-05-27T10:43:00Z">
        <w:r w:rsidR="00E5610F">
          <w:rPr>
            <w:rFonts w:cstheme="minorBidi"/>
            <w:sz w:val="18"/>
            <w:lang w:eastAsia="ja-JP"/>
          </w:rPr>
          <w:t xml:space="preserve">see </w:t>
        </w:r>
      </w:ins>
      <w:r w:rsidR="00B23627">
        <w:rPr>
          <w:rFonts w:cstheme="minorBidi"/>
          <w:sz w:val="18"/>
          <w:lang w:eastAsia="ja-JP"/>
        </w:rPr>
        <w:t xml:space="preserve">Figure </w:t>
      </w:r>
      <w:r w:rsidR="00A6387D">
        <w:rPr>
          <w:rFonts w:cstheme="minorBidi"/>
          <w:sz w:val="18"/>
          <w:lang w:eastAsia="ja-JP"/>
        </w:rPr>
        <w:t>1</w:t>
      </w:r>
      <w:r w:rsidR="007E61FB">
        <w:rPr>
          <w:rFonts w:cstheme="minorBidi"/>
          <w:sz w:val="18"/>
          <w:lang w:eastAsia="ja-JP"/>
        </w:rPr>
        <w:t>4</w:t>
      </w:r>
      <w:r w:rsidR="00B23627">
        <w:rPr>
          <w:rFonts w:cstheme="minorBidi"/>
          <w:sz w:val="18"/>
          <w:lang w:eastAsia="ja-JP"/>
        </w:rPr>
        <w:t>).</w:t>
      </w:r>
    </w:p>
    <w:p w:rsidR="00CC72E4" w:rsidRDefault="00E052EC" w:rsidP="00F17B55">
      <w:pPr>
        <w:pStyle w:val="Head1"/>
        <w:jc w:val="center"/>
        <w:rPr>
          <w:rFonts w:cstheme="minorBidi"/>
          <w:sz w:val="18"/>
          <w:lang w:eastAsia="ja-JP"/>
        </w:rPr>
      </w:pPr>
      <w:r>
        <w:rPr>
          <w:noProof/>
          <w:lang w:val="es-CO" w:eastAsia="es-CO"/>
        </w:rPr>
        <w:drawing>
          <wp:inline distT="0" distB="0" distL="0" distR="0" wp14:anchorId="455AD2BA" wp14:editId="4852F1BA">
            <wp:extent cx="1715984" cy="3075709"/>
            <wp:effectExtent l="0" t="0" r="0" b="0"/>
            <wp:docPr id="113" name="Imagen 113" descr="C:\Users\Miguel\Desktop\Tesis\Documento\Imagenes\app mobil\4. ubicacion de los contenedores que se deben atender.PNG"/>
            <wp:cNvGraphicFramePr/>
            <a:graphic xmlns:a="http://schemas.openxmlformats.org/drawingml/2006/main">
              <a:graphicData uri="http://schemas.openxmlformats.org/drawingml/2006/picture">
                <pic:pic xmlns:pic="http://schemas.openxmlformats.org/drawingml/2006/picture">
                  <pic:nvPicPr>
                    <pic:cNvPr id="113" name="Imagen 113" descr="C:\Users\Miguel\Desktop\Tesis\Documento\Imagenes\app mobil\4. ubicacion de los contenedores que se deben atender.PNG"/>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51849" cy="3139992"/>
                    </a:xfrm>
                    <a:prstGeom prst="rect">
                      <a:avLst/>
                    </a:prstGeom>
                    <a:noFill/>
                    <a:ln>
                      <a:noFill/>
                    </a:ln>
                  </pic:spPr>
                </pic:pic>
              </a:graphicData>
            </a:graphic>
          </wp:inline>
        </w:drawing>
      </w:r>
    </w:p>
    <w:p w:rsidR="00CC72E4" w:rsidRDefault="00CC72E4" w:rsidP="00F17B55">
      <w:pPr>
        <w:pStyle w:val="Descripcin"/>
        <w:spacing w:line="276" w:lineRule="auto"/>
        <w:jc w:val="center"/>
        <w:rPr>
          <w:rFonts w:cs="Linux Libertine"/>
          <w:b w:val="0"/>
          <w:bCs w:val="0"/>
          <w:color w:val="auto"/>
          <w:szCs w:val="22"/>
          <w:lang w:val="en-GB" w:eastAsia="ja-JP"/>
          <w14:ligatures w14:val="standard"/>
        </w:rPr>
      </w:pPr>
      <w:r>
        <w:rPr>
          <w:rFonts w:cs="Linux Libertine"/>
          <w:bCs w:val="0"/>
          <w:color w:val="auto"/>
          <w:szCs w:val="22"/>
          <w:lang w:val="en-GB" w:eastAsia="ja-JP"/>
          <w14:ligatures w14:val="standard"/>
        </w:rPr>
        <w:t>F</w:t>
      </w:r>
      <w:r w:rsidR="00A6387D">
        <w:rPr>
          <w:rFonts w:cs="Linux Libertine"/>
          <w:bCs w:val="0"/>
          <w:color w:val="auto"/>
          <w:szCs w:val="22"/>
          <w:lang w:val="en-GB" w:eastAsia="ja-JP"/>
          <w14:ligatures w14:val="standard"/>
        </w:rPr>
        <w:t>igure 1</w:t>
      </w:r>
      <w:r w:rsidR="007E61FB">
        <w:rPr>
          <w:rFonts w:cs="Linux Libertine"/>
          <w:bCs w:val="0"/>
          <w:color w:val="auto"/>
          <w:szCs w:val="22"/>
          <w:lang w:val="en-GB" w:eastAsia="ja-JP"/>
          <w14:ligatures w14:val="standard"/>
        </w:rPr>
        <w:t>4:</w:t>
      </w:r>
      <w:r w:rsidRPr="006E386D">
        <w:rPr>
          <w:rFonts w:cs="Linux Libertine"/>
          <w:bCs w:val="0"/>
          <w:color w:val="auto"/>
          <w:szCs w:val="22"/>
          <w:lang w:val="en-GB" w:eastAsia="ja-JP"/>
          <w14:ligatures w14:val="standard"/>
        </w:rPr>
        <w:t xml:space="preserve"> </w:t>
      </w:r>
      <w:r w:rsidR="00B23627">
        <w:rPr>
          <w:rFonts w:cs="Linux Libertine"/>
          <w:b w:val="0"/>
          <w:bCs w:val="0"/>
          <w:color w:val="auto"/>
          <w:szCs w:val="22"/>
          <w:lang w:val="en-GB" w:eastAsia="ja-JP"/>
          <w14:ligatures w14:val="standard"/>
        </w:rPr>
        <w:t xml:space="preserve">Initial </w:t>
      </w:r>
      <w:r>
        <w:rPr>
          <w:rFonts w:cs="Linux Libertine"/>
          <w:b w:val="0"/>
          <w:bCs w:val="0"/>
          <w:color w:val="auto"/>
          <w:szCs w:val="22"/>
          <w:lang w:val="en-GB" w:eastAsia="ja-JP"/>
          <w14:ligatures w14:val="standard"/>
        </w:rPr>
        <w:t xml:space="preserve">view of </w:t>
      </w:r>
      <w:r w:rsidR="00DD0FFF">
        <w:rPr>
          <w:rFonts w:cs="Linux Libertine"/>
          <w:b w:val="0"/>
          <w:bCs w:val="0"/>
          <w:color w:val="auto"/>
          <w:szCs w:val="22"/>
          <w:lang w:val="en-GB" w:eastAsia="ja-JP"/>
          <w14:ligatures w14:val="standard"/>
        </w:rPr>
        <w:t>container</w:t>
      </w:r>
      <w:r w:rsidR="00B23627">
        <w:rPr>
          <w:rFonts w:cs="Linux Libertine"/>
          <w:b w:val="0"/>
          <w:bCs w:val="0"/>
          <w:color w:val="auto"/>
          <w:szCs w:val="22"/>
          <w:lang w:val="en-GB" w:eastAsia="ja-JP"/>
          <w14:ligatures w14:val="standard"/>
        </w:rPr>
        <w:t>s</w:t>
      </w:r>
      <w:r w:rsidR="00DD0FFF">
        <w:rPr>
          <w:rFonts w:cs="Linux Libertine"/>
          <w:b w:val="0"/>
          <w:bCs w:val="0"/>
          <w:color w:val="auto"/>
          <w:szCs w:val="22"/>
          <w:lang w:val="en-GB" w:eastAsia="ja-JP"/>
          <w14:ligatures w14:val="standard"/>
        </w:rPr>
        <w:t xml:space="preserve"> when a route is selected</w:t>
      </w:r>
    </w:p>
    <w:p w:rsidR="00F17B55" w:rsidRPr="00F17B55" w:rsidRDefault="00F17B55" w:rsidP="00F17B55">
      <w:pPr>
        <w:rPr>
          <w:lang w:val="en-GB" w:eastAsia="ja-JP"/>
        </w:rPr>
      </w:pPr>
    </w:p>
    <w:p w:rsidR="00DD0FFF" w:rsidRDefault="00DD0FFF" w:rsidP="00F17B55">
      <w:pPr>
        <w:spacing w:line="276" w:lineRule="auto"/>
        <w:rPr>
          <w:lang w:val="en-GB" w:eastAsia="ja-JP"/>
        </w:rPr>
      </w:pPr>
      <w:r>
        <w:rPr>
          <w:lang w:val="en-GB" w:eastAsia="ja-JP"/>
        </w:rPr>
        <w:lastRenderedPageBreak/>
        <w:t xml:space="preserve">When </w:t>
      </w:r>
      <w:r w:rsidR="00B23627">
        <w:rPr>
          <w:lang w:val="en-GB" w:eastAsia="ja-JP"/>
        </w:rPr>
        <w:t xml:space="preserve">the </w:t>
      </w:r>
      <w:r w:rsidRPr="00F17CC4">
        <w:rPr>
          <w:i/>
          <w:lang w:val="en-GB" w:eastAsia="ja-JP"/>
        </w:rPr>
        <w:t>start route</w:t>
      </w:r>
      <w:r>
        <w:rPr>
          <w:lang w:val="en-GB" w:eastAsia="ja-JP"/>
        </w:rPr>
        <w:t xml:space="preserve"> button is pressed</w:t>
      </w:r>
      <w:r w:rsidR="00B23627">
        <w:rPr>
          <w:lang w:val="en-GB" w:eastAsia="ja-JP"/>
        </w:rPr>
        <w:t>,</w:t>
      </w:r>
      <w:r>
        <w:rPr>
          <w:lang w:val="en-GB" w:eastAsia="ja-JP"/>
        </w:rPr>
        <w:t xml:space="preserve"> the application will consume </w:t>
      </w:r>
      <w:r w:rsidR="002E14CD">
        <w:rPr>
          <w:lang w:val="en-GB" w:eastAsia="ja-JP"/>
        </w:rPr>
        <w:t xml:space="preserve">the </w:t>
      </w:r>
      <w:r>
        <w:rPr>
          <w:lang w:val="en-GB" w:eastAsia="ja-JP"/>
        </w:rPr>
        <w:t xml:space="preserve">Google Directions API to find the fastest way to arrive from the </w:t>
      </w:r>
      <w:ins w:id="377" w:author="lfninov lfninov" w:date="2021-05-27T10:43:00Z">
        <w:r w:rsidR="00E5610F">
          <w:rPr>
            <w:lang w:val="en-GB" w:eastAsia="ja-JP"/>
          </w:rPr>
          <w:t xml:space="preserve">driver´s </w:t>
        </w:r>
      </w:ins>
      <w:r>
        <w:rPr>
          <w:lang w:val="en-GB" w:eastAsia="ja-JP"/>
        </w:rPr>
        <w:t>current location</w:t>
      </w:r>
      <w:r w:rsidR="00987135">
        <w:rPr>
          <w:lang w:val="en-GB" w:eastAsia="ja-JP"/>
        </w:rPr>
        <w:t xml:space="preserve"> </w:t>
      </w:r>
      <w:del w:id="378" w:author="lfninov lfninov" w:date="2021-05-27T10:43:00Z">
        <w:r w:rsidR="002E14CD" w:rsidDel="00E5610F">
          <w:rPr>
            <w:lang w:val="en-GB" w:eastAsia="ja-JP"/>
          </w:rPr>
          <w:delText xml:space="preserve">of the driver </w:delText>
        </w:r>
      </w:del>
      <w:r w:rsidR="00987135">
        <w:rPr>
          <w:lang w:val="en-GB" w:eastAsia="ja-JP"/>
        </w:rPr>
        <w:t>to</w:t>
      </w:r>
      <w:r>
        <w:rPr>
          <w:lang w:val="en-GB" w:eastAsia="ja-JP"/>
        </w:rPr>
        <w:t xml:space="preserve"> the first container in the route</w:t>
      </w:r>
      <w:r w:rsidR="00A7034B">
        <w:rPr>
          <w:lang w:val="en-GB" w:eastAsia="ja-JP"/>
        </w:rPr>
        <w:t xml:space="preserve"> using real-time traffic information</w:t>
      </w:r>
      <w:r w:rsidR="002E14CD">
        <w:rPr>
          <w:lang w:val="en-GB" w:eastAsia="ja-JP"/>
        </w:rPr>
        <w:t>.</w:t>
      </w:r>
      <w:r w:rsidR="003E5348">
        <w:rPr>
          <w:lang w:val="en-GB" w:eastAsia="ja-JP"/>
        </w:rPr>
        <w:t xml:space="preserve"> </w:t>
      </w:r>
      <w:r w:rsidR="002E14CD">
        <w:rPr>
          <w:lang w:val="en-GB" w:eastAsia="ja-JP"/>
        </w:rPr>
        <w:t xml:space="preserve">When </w:t>
      </w:r>
      <w:r w:rsidR="003E5348">
        <w:rPr>
          <w:lang w:val="en-GB" w:eastAsia="ja-JP"/>
        </w:rPr>
        <w:t>the first container is reached and served</w:t>
      </w:r>
      <w:r w:rsidR="002E14CD">
        <w:rPr>
          <w:lang w:val="en-GB" w:eastAsia="ja-JP"/>
        </w:rPr>
        <w:t>,</w:t>
      </w:r>
      <w:r w:rsidR="003E5348">
        <w:rPr>
          <w:lang w:val="en-GB" w:eastAsia="ja-JP"/>
        </w:rPr>
        <w:t xml:space="preserve"> the </w:t>
      </w:r>
      <w:r w:rsidR="003E5348" w:rsidRPr="00F17CC4">
        <w:rPr>
          <w:i/>
          <w:lang w:val="en-GB" w:eastAsia="ja-JP"/>
        </w:rPr>
        <w:t>next container</w:t>
      </w:r>
      <w:r w:rsidR="003E5348">
        <w:rPr>
          <w:lang w:val="en-GB" w:eastAsia="ja-JP"/>
        </w:rPr>
        <w:t xml:space="preserve"> button is enabled to find the path from </w:t>
      </w:r>
      <w:r w:rsidR="00F30D3F">
        <w:rPr>
          <w:lang w:val="en-GB" w:eastAsia="ja-JP"/>
        </w:rPr>
        <w:t xml:space="preserve">the </w:t>
      </w:r>
      <w:r w:rsidR="003E5348">
        <w:rPr>
          <w:lang w:val="en-GB" w:eastAsia="ja-JP"/>
        </w:rPr>
        <w:t>last visited location to the next container in the route</w:t>
      </w:r>
      <w:r w:rsidR="00F30D3F">
        <w:rPr>
          <w:lang w:val="en-GB" w:eastAsia="ja-JP"/>
        </w:rPr>
        <w:t>.</w:t>
      </w:r>
      <w:r w:rsidR="00987135">
        <w:rPr>
          <w:lang w:val="en-GB" w:eastAsia="ja-JP"/>
        </w:rPr>
        <w:t xml:space="preserve"> </w:t>
      </w:r>
      <w:r w:rsidR="00F30D3F">
        <w:rPr>
          <w:lang w:val="en-GB" w:eastAsia="ja-JP"/>
        </w:rPr>
        <w:t xml:space="preserve">This </w:t>
      </w:r>
      <w:r w:rsidR="00987135">
        <w:rPr>
          <w:lang w:val="en-GB" w:eastAsia="ja-JP"/>
        </w:rPr>
        <w:t>operation is repeated for all container</w:t>
      </w:r>
      <w:r w:rsidR="00F30D3F">
        <w:rPr>
          <w:lang w:val="en-GB" w:eastAsia="ja-JP"/>
        </w:rPr>
        <w:t>s</w:t>
      </w:r>
      <w:r w:rsidR="00987135">
        <w:rPr>
          <w:lang w:val="en-GB" w:eastAsia="ja-JP"/>
        </w:rPr>
        <w:t xml:space="preserve"> in the route</w:t>
      </w:r>
      <w:r w:rsidR="00F30D3F">
        <w:rPr>
          <w:lang w:val="en-GB" w:eastAsia="ja-JP"/>
        </w:rPr>
        <w:t>.</w:t>
      </w:r>
      <w:r w:rsidR="003E5348">
        <w:rPr>
          <w:lang w:val="en-GB" w:eastAsia="ja-JP"/>
        </w:rPr>
        <w:t xml:space="preserve"> </w:t>
      </w:r>
      <w:r w:rsidR="00F30D3F">
        <w:rPr>
          <w:lang w:val="en-GB" w:eastAsia="ja-JP"/>
        </w:rPr>
        <w:t xml:space="preserve">A </w:t>
      </w:r>
      <w:r w:rsidR="003E5348">
        <w:rPr>
          <w:lang w:val="en-GB" w:eastAsia="ja-JP"/>
        </w:rPr>
        <w:t xml:space="preserve">progress bar </w:t>
      </w:r>
      <w:r w:rsidR="00987135">
        <w:rPr>
          <w:lang w:val="en-GB" w:eastAsia="ja-JP"/>
        </w:rPr>
        <w:t>indicates</w:t>
      </w:r>
      <w:r w:rsidR="003E5348">
        <w:rPr>
          <w:lang w:val="en-GB" w:eastAsia="ja-JP"/>
        </w:rPr>
        <w:t xml:space="preserve"> </w:t>
      </w:r>
      <w:r w:rsidR="00F30D3F">
        <w:rPr>
          <w:lang w:val="en-GB" w:eastAsia="ja-JP"/>
        </w:rPr>
        <w:t xml:space="preserve">the </w:t>
      </w:r>
      <w:r w:rsidR="00987135">
        <w:rPr>
          <w:lang w:val="en-GB" w:eastAsia="ja-JP"/>
        </w:rPr>
        <w:t xml:space="preserve">collection progress </w:t>
      </w:r>
      <w:r w:rsidR="00F30D3F">
        <w:rPr>
          <w:lang w:val="en-GB" w:eastAsia="ja-JP"/>
        </w:rPr>
        <w:t xml:space="preserve">and </w:t>
      </w:r>
      <w:r w:rsidR="00987135">
        <w:rPr>
          <w:lang w:val="en-GB" w:eastAsia="ja-JP"/>
        </w:rPr>
        <w:t xml:space="preserve">it is updated </w:t>
      </w:r>
      <w:r w:rsidR="00F30D3F">
        <w:rPr>
          <w:lang w:val="en-GB" w:eastAsia="ja-JP"/>
        </w:rPr>
        <w:t xml:space="preserve">every time </w:t>
      </w:r>
      <w:r w:rsidR="00987135">
        <w:rPr>
          <w:lang w:val="en-GB" w:eastAsia="ja-JP"/>
        </w:rPr>
        <w:t>a new container is reached.</w:t>
      </w:r>
    </w:p>
    <w:p w:rsidR="003E5348" w:rsidRDefault="003E5348" w:rsidP="00DD0FFF">
      <w:pPr>
        <w:rPr>
          <w:lang w:val="en-GB" w:eastAsia="ja-JP"/>
        </w:rPr>
      </w:pPr>
    </w:p>
    <w:p w:rsidR="003E5348" w:rsidRPr="00DD0FFF" w:rsidRDefault="003E5348" w:rsidP="003E5348">
      <w:pPr>
        <w:jc w:val="center"/>
        <w:rPr>
          <w:lang w:val="en-GB" w:eastAsia="ja-JP"/>
        </w:rPr>
      </w:pPr>
      <w:r>
        <w:rPr>
          <w:noProof/>
          <w:lang w:val="es-CO" w:eastAsia="es-CO"/>
        </w:rPr>
        <w:drawing>
          <wp:inline distT="0" distB="0" distL="0" distR="0" wp14:anchorId="10965389" wp14:editId="720F7679">
            <wp:extent cx="1650670" cy="2933205"/>
            <wp:effectExtent l="0" t="0" r="6985" b="635"/>
            <wp:docPr id="117" name="Imagen 117" descr="C:\Users\Miguel\Desktop\Tesis\Documento\Imagenes\app mobil\5. ruta al punto de partida.PNG"/>
            <wp:cNvGraphicFramePr/>
            <a:graphic xmlns:a="http://schemas.openxmlformats.org/drawingml/2006/main">
              <a:graphicData uri="http://schemas.openxmlformats.org/drawingml/2006/picture">
                <pic:pic xmlns:pic="http://schemas.openxmlformats.org/drawingml/2006/picture">
                  <pic:nvPicPr>
                    <pic:cNvPr id="117" name="Imagen 117" descr="C:\Users\Miguel\Desktop\Tesis\Documento\Imagenes\app mobil\5. ruta al punto de partida.PNG"/>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69957" cy="2967477"/>
                    </a:xfrm>
                    <a:prstGeom prst="rect">
                      <a:avLst/>
                    </a:prstGeom>
                    <a:noFill/>
                    <a:ln>
                      <a:noFill/>
                    </a:ln>
                  </pic:spPr>
                </pic:pic>
              </a:graphicData>
            </a:graphic>
          </wp:inline>
        </w:drawing>
      </w:r>
    </w:p>
    <w:p w:rsidR="003E5348" w:rsidRDefault="00DB0F01" w:rsidP="003E5348">
      <w:pPr>
        <w:pStyle w:val="Descripcin"/>
        <w:jc w:val="center"/>
        <w:rPr>
          <w:rFonts w:cs="Linux Libertine"/>
          <w:b w:val="0"/>
          <w:bCs w:val="0"/>
          <w:color w:val="auto"/>
          <w:szCs w:val="22"/>
          <w:lang w:val="en-GB" w:eastAsia="ja-JP"/>
          <w14:ligatures w14:val="standard"/>
        </w:rPr>
      </w:pPr>
      <w:r>
        <w:rPr>
          <w:rFonts w:cs="Linux Libertine"/>
          <w:bCs w:val="0"/>
          <w:color w:val="auto"/>
          <w:szCs w:val="22"/>
          <w:lang w:val="en-GB" w:eastAsia="ja-JP"/>
          <w14:ligatures w14:val="standard"/>
        </w:rPr>
        <w:t>Figure 15</w:t>
      </w:r>
      <w:r w:rsidR="003E5348" w:rsidRPr="006E386D">
        <w:rPr>
          <w:rFonts w:cs="Linux Libertine"/>
          <w:bCs w:val="0"/>
          <w:color w:val="auto"/>
          <w:szCs w:val="22"/>
          <w:lang w:val="en-GB" w:eastAsia="ja-JP"/>
          <w14:ligatures w14:val="standard"/>
        </w:rPr>
        <w:t xml:space="preserve"> </w:t>
      </w:r>
      <w:r w:rsidR="00F30D3F">
        <w:rPr>
          <w:rFonts w:cs="Linux Libertine"/>
          <w:b w:val="0"/>
          <w:bCs w:val="0"/>
          <w:color w:val="auto"/>
          <w:szCs w:val="22"/>
          <w:lang w:val="en-GB" w:eastAsia="ja-JP"/>
          <w14:ligatures w14:val="standard"/>
        </w:rPr>
        <w:t xml:space="preserve">Route </w:t>
      </w:r>
      <w:r w:rsidR="00EB51E0">
        <w:rPr>
          <w:rFonts w:cs="Linux Libertine"/>
          <w:b w:val="0"/>
          <w:bCs w:val="0"/>
          <w:color w:val="auto"/>
          <w:szCs w:val="22"/>
          <w:lang w:val="en-GB" w:eastAsia="ja-JP"/>
          <w14:ligatures w14:val="standard"/>
        </w:rPr>
        <w:t xml:space="preserve">from location </w:t>
      </w:r>
      <w:r w:rsidR="00F30D3F">
        <w:rPr>
          <w:rFonts w:cs="Linux Libertine"/>
          <w:b w:val="0"/>
          <w:bCs w:val="0"/>
          <w:color w:val="auto"/>
          <w:szCs w:val="22"/>
          <w:lang w:val="en-GB" w:eastAsia="ja-JP"/>
          <w14:ligatures w14:val="standard"/>
        </w:rPr>
        <w:t xml:space="preserve">of the driver </w:t>
      </w:r>
      <w:r w:rsidR="00EB51E0">
        <w:rPr>
          <w:rFonts w:cs="Linux Libertine"/>
          <w:b w:val="0"/>
          <w:bCs w:val="0"/>
          <w:color w:val="auto"/>
          <w:szCs w:val="22"/>
          <w:lang w:val="en-GB" w:eastAsia="ja-JP"/>
          <w14:ligatures w14:val="standard"/>
        </w:rPr>
        <w:t>to the first container</w:t>
      </w:r>
    </w:p>
    <w:p w:rsidR="00E04142" w:rsidRDefault="00E04142" w:rsidP="00CB74AC">
      <w:pPr>
        <w:pStyle w:val="AbsHead"/>
        <w:numPr>
          <w:ilvl w:val="0"/>
          <w:numId w:val="33"/>
        </w:numPr>
      </w:pPr>
      <w:r>
        <w:t xml:space="preserve">Discussion </w:t>
      </w:r>
    </w:p>
    <w:p w:rsidR="005574FC" w:rsidRDefault="00CA1F25" w:rsidP="00F17B55">
      <w:pPr>
        <w:pStyle w:val="Head1"/>
        <w:rPr>
          <w:rFonts w:cstheme="minorBidi"/>
          <w:sz w:val="18"/>
          <w:lang w:eastAsia="ja-JP"/>
        </w:rPr>
      </w:pPr>
      <w:r w:rsidRPr="00F17B55">
        <w:rPr>
          <w:rFonts w:cstheme="minorBidi"/>
          <w:sz w:val="18"/>
          <w:lang w:eastAsia="ja-JP"/>
        </w:rPr>
        <w:t xml:space="preserve">To evaluate </w:t>
      </w:r>
      <w:r w:rsidR="00F30D3F">
        <w:rPr>
          <w:rFonts w:cstheme="minorBidi"/>
          <w:sz w:val="18"/>
          <w:lang w:eastAsia="ja-JP"/>
        </w:rPr>
        <w:t xml:space="preserve">the </w:t>
      </w:r>
      <w:r w:rsidRPr="00F17B55">
        <w:rPr>
          <w:rFonts w:cstheme="minorBidi"/>
          <w:sz w:val="18"/>
          <w:lang w:eastAsia="ja-JP"/>
        </w:rPr>
        <w:t>results</w:t>
      </w:r>
      <w:ins w:id="379" w:author="lfninov lfninov" w:date="2021-05-27T10:44:00Z">
        <w:r w:rsidR="00E5610F">
          <w:rPr>
            <w:rFonts w:cstheme="minorBidi"/>
            <w:sz w:val="18"/>
            <w:lang w:eastAsia="ja-JP"/>
          </w:rPr>
          <w:t xml:space="preserve">, </w:t>
        </w:r>
      </w:ins>
      <w:del w:id="380" w:author="lfninov lfninov" w:date="2021-05-27T10:44:00Z">
        <w:r w:rsidRPr="00F17B55" w:rsidDel="00E5610F">
          <w:rPr>
            <w:rFonts w:cstheme="minorBidi"/>
            <w:sz w:val="18"/>
            <w:lang w:eastAsia="ja-JP"/>
          </w:rPr>
          <w:delText xml:space="preserve"> </w:delText>
        </w:r>
      </w:del>
      <w:r w:rsidRPr="00F17B55">
        <w:rPr>
          <w:rFonts w:cstheme="minorBidi"/>
          <w:sz w:val="18"/>
          <w:lang w:eastAsia="ja-JP"/>
        </w:rPr>
        <w:t xml:space="preserve">we </w:t>
      </w:r>
      <w:ins w:id="381" w:author="lfninov lfninov" w:date="2021-05-27T10:44:00Z">
        <w:r w:rsidR="00E5610F">
          <w:rPr>
            <w:rFonts w:cstheme="minorBidi"/>
            <w:sz w:val="18"/>
            <w:lang w:eastAsia="ja-JP"/>
          </w:rPr>
          <w:t>will</w:t>
        </w:r>
      </w:ins>
      <w:del w:id="382" w:author="lfninov lfninov" w:date="2021-05-27T10:44:00Z">
        <w:r w:rsidRPr="00F17B55" w:rsidDel="00E5610F">
          <w:rPr>
            <w:rFonts w:cstheme="minorBidi"/>
            <w:sz w:val="18"/>
            <w:lang w:eastAsia="ja-JP"/>
          </w:rPr>
          <w:delText>would prefer to</w:delText>
        </w:r>
      </w:del>
      <w:r w:rsidRPr="00F17B55">
        <w:rPr>
          <w:rFonts w:cstheme="minorBidi"/>
          <w:sz w:val="18"/>
          <w:lang w:eastAsia="ja-JP"/>
        </w:rPr>
        <w:t xml:space="preserve"> </w:t>
      </w:r>
      <w:proofErr w:type="spellStart"/>
      <w:r w:rsidRPr="00F17B55">
        <w:rPr>
          <w:rFonts w:cstheme="minorBidi"/>
          <w:sz w:val="18"/>
          <w:lang w:eastAsia="ja-JP"/>
        </w:rPr>
        <w:t>analy</w:t>
      </w:r>
      <w:r w:rsidR="00ED3781">
        <w:rPr>
          <w:rFonts w:cstheme="minorBidi"/>
          <w:sz w:val="18"/>
          <w:lang w:eastAsia="ja-JP"/>
        </w:rPr>
        <w:t>z</w:t>
      </w:r>
      <w:r w:rsidRPr="00F17B55">
        <w:rPr>
          <w:rFonts w:cstheme="minorBidi"/>
          <w:sz w:val="18"/>
          <w:lang w:eastAsia="ja-JP"/>
        </w:rPr>
        <w:t>e</w:t>
      </w:r>
      <w:proofErr w:type="spellEnd"/>
      <w:r w:rsidRPr="00F17B55">
        <w:rPr>
          <w:rFonts w:cstheme="minorBidi"/>
          <w:sz w:val="18"/>
          <w:lang w:eastAsia="ja-JP"/>
        </w:rPr>
        <w:t xml:space="preserve"> them separate</w:t>
      </w:r>
      <w:r w:rsidR="00A4251B">
        <w:rPr>
          <w:rFonts w:cstheme="minorBidi"/>
          <w:sz w:val="18"/>
          <w:lang w:eastAsia="ja-JP"/>
        </w:rPr>
        <w:t>ly</w:t>
      </w:r>
      <w:del w:id="383" w:author="lfninov lfninov" w:date="2021-05-27T10:44:00Z">
        <w:r w:rsidR="00A156C3" w:rsidDel="00E5610F">
          <w:rPr>
            <w:rFonts w:cstheme="minorBidi"/>
            <w:sz w:val="18"/>
            <w:lang w:eastAsia="ja-JP"/>
          </w:rPr>
          <w:delText>d</w:delText>
        </w:r>
      </w:del>
      <w:r w:rsidRPr="00F17B55">
        <w:rPr>
          <w:rFonts w:cstheme="minorBidi"/>
          <w:sz w:val="18"/>
          <w:lang w:eastAsia="ja-JP"/>
        </w:rPr>
        <w:t xml:space="preserve"> by layers</w:t>
      </w:r>
      <w:r w:rsidR="000624A9" w:rsidRPr="00F17B55">
        <w:rPr>
          <w:rFonts w:cstheme="minorBidi"/>
          <w:sz w:val="18"/>
          <w:lang w:eastAsia="ja-JP"/>
        </w:rPr>
        <w:t>.</w:t>
      </w:r>
      <w:r w:rsidRPr="00F17B55">
        <w:rPr>
          <w:rFonts w:cstheme="minorBidi"/>
          <w:sz w:val="18"/>
          <w:lang w:eastAsia="ja-JP"/>
        </w:rPr>
        <w:t xml:space="preserve"> </w:t>
      </w:r>
      <w:r w:rsidR="00A4251B" w:rsidRPr="00F17B55">
        <w:rPr>
          <w:rFonts w:cstheme="minorBidi"/>
          <w:sz w:val="18"/>
          <w:lang w:eastAsia="ja-JP"/>
        </w:rPr>
        <w:t>Regard</w:t>
      </w:r>
      <w:r w:rsidR="00A4251B">
        <w:rPr>
          <w:rFonts w:cstheme="minorBidi"/>
          <w:sz w:val="18"/>
          <w:lang w:eastAsia="ja-JP"/>
        </w:rPr>
        <w:t>ing</w:t>
      </w:r>
      <w:r w:rsidRPr="00F17B55">
        <w:rPr>
          <w:rFonts w:cstheme="minorBidi"/>
          <w:sz w:val="18"/>
          <w:lang w:eastAsia="ja-JP"/>
        </w:rPr>
        <w:t xml:space="preserve"> the data collection process</w:t>
      </w:r>
      <w:r w:rsidR="00A4251B">
        <w:rPr>
          <w:rFonts w:cstheme="minorBidi"/>
          <w:sz w:val="18"/>
          <w:lang w:eastAsia="ja-JP"/>
        </w:rPr>
        <w:t>,</w:t>
      </w:r>
      <w:r w:rsidRPr="00F17B55">
        <w:rPr>
          <w:rFonts w:cstheme="minorBidi"/>
          <w:sz w:val="18"/>
          <w:lang w:eastAsia="ja-JP"/>
        </w:rPr>
        <w:t xml:space="preserve"> </w:t>
      </w:r>
      <w:del w:id="384" w:author="lfninov lfninov" w:date="2021-05-27T10:54:00Z">
        <w:r w:rsidR="00F90332" w:rsidRPr="00F17B55" w:rsidDel="00241BDB">
          <w:rPr>
            <w:rFonts w:cstheme="minorBidi"/>
            <w:sz w:val="18"/>
            <w:lang w:eastAsia="ja-JP"/>
          </w:rPr>
          <w:delText>denominated</w:delText>
        </w:r>
        <w:r w:rsidRPr="00F17B55" w:rsidDel="00241BDB">
          <w:rPr>
            <w:rFonts w:cstheme="minorBidi"/>
            <w:sz w:val="18"/>
            <w:lang w:eastAsia="ja-JP"/>
          </w:rPr>
          <w:delText xml:space="preserve"> </w:delText>
        </w:r>
      </w:del>
      <w:ins w:id="385" w:author="lfninov lfninov" w:date="2021-05-27T10:54:00Z">
        <w:r w:rsidR="00241BDB">
          <w:rPr>
            <w:rFonts w:cstheme="minorBidi"/>
            <w:sz w:val="18"/>
            <w:lang w:eastAsia="ja-JP"/>
          </w:rPr>
          <w:t>namely the</w:t>
        </w:r>
        <w:r w:rsidR="00241BDB" w:rsidRPr="00F17B55">
          <w:rPr>
            <w:rFonts w:cstheme="minorBidi"/>
            <w:sz w:val="18"/>
            <w:lang w:eastAsia="ja-JP"/>
          </w:rPr>
          <w:t xml:space="preserve"> </w:t>
        </w:r>
      </w:ins>
      <w:r w:rsidR="00A4251B">
        <w:rPr>
          <w:rFonts w:cstheme="minorBidi"/>
          <w:sz w:val="18"/>
          <w:lang w:eastAsia="ja-JP"/>
        </w:rPr>
        <w:t>“</w:t>
      </w:r>
      <w:r w:rsidRPr="00F17B55">
        <w:rPr>
          <w:rFonts w:cstheme="minorBidi"/>
          <w:sz w:val="18"/>
          <w:lang w:eastAsia="ja-JP"/>
        </w:rPr>
        <w:t>physical layer</w:t>
      </w:r>
      <w:r w:rsidR="00A4251B">
        <w:rPr>
          <w:rFonts w:cstheme="minorBidi"/>
          <w:sz w:val="18"/>
          <w:lang w:eastAsia="ja-JP"/>
        </w:rPr>
        <w:t>”,</w:t>
      </w:r>
      <w:r w:rsidR="000624A9" w:rsidRPr="00F17B55">
        <w:rPr>
          <w:rFonts w:cstheme="minorBidi"/>
          <w:sz w:val="18"/>
          <w:lang w:eastAsia="ja-JP"/>
        </w:rPr>
        <w:t xml:space="preserve"> </w:t>
      </w:r>
      <w:r w:rsidR="00A4251B" w:rsidRPr="00F17B55">
        <w:rPr>
          <w:rFonts w:cstheme="minorBidi"/>
          <w:sz w:val="18"/>
          <w:lang w:eastAsia="ja-JP"/>
        </w:rPr>
        <w:t xml:space="preserve">the </w:t>
      </w:r>
      <w:r w:rsidRPr="00F17B55">
        <w:rPr>
          <w:rFonts w:cstheme="minorBidi"/>
          <w:sz w:val="18"/>
          <w:lang w:eastAsia="ja-JP"/>
        </w:rPr>
        <w:t xml:space="preserve">measurement units </w:t>
      </w:r>
      <w:r w:rsidR="000624A9" w:rsidRPr="00F17B55">
        <w:rPr>
          <w:rFonts w:cstheme="minorBidi"/>
          <w:sz w:val="18"/>
          <w:lang w:eastAsia="ja-JP"/>
        </w:rPr>
        <w:t xml:space="preserve">extract precise </w:t>
      </w:r>
      <w:del w:id="386" w:author="lfninov lfninov" w:date="2021-05-27T10:54:00Z">
        <w:r w:rsidR="000624A9" w:rsidRPr="009F540B" w:rsidDel="00241BDB">
          <w:rPr>
            <w:rFonts w:cstheme="minorBidi"/>
            <w:sz w:val="18"/>
            <w:lang w:eastAsia="ja-JP"/>
          </w:rPr>
          <w:delText>fulfilme</w:delText>
        </w:r>
        <w:r w:rsidR="00706031" w:rsidRPr="009F540B" w:rsidDel="00241BDB">
          <w:rPr>
            <w:rFonts w:cstheme="minorBidi"/>
            <w:sz w:val="18"/>
            <w:lang w:eastAsia="ja-JP"/>
          </w:rPr>
          <w:delText xml:space="preserve">nt </w:delText>
        </w:r>
      </w:del>
      <w:ins w:id="387" w:author="lfninov lfninov" w:date="2021-05-27T10:54:00Z">
        <w:r w:rsidR="00241BDB" w:rsidRPr="009F540B">
          <w:rPr>
            <w:rFonts w:cstheme="minorBidi"/>
            <w:sz w:val="18"/>
            <w:lang w:eastAsia="ja-JP"/>
          </w:rPr>
          <w:t>filling</w:t>
        </w:r>
        <w:r w:rsidR="00241BDB">
          <w:rPr>
            <w:rFonts w:cstheme="minorBidi"/>
            <w:sz w:val="18"/>
            <w:lang w:eastAsia="ja-JP"/>
          </w:rPr>
          <w:t xml:space="preserve"> </w:t>
        </w:r>
      </w:ins>
      <w:r w:rsidR="00706031">
        <w:rPr>
          <w:rFonts w:cstheme="minorBidi"/>
          <w:sz w:val="18"/>
          <w:lang w:eastAsia="ja-JP"/>
        </w:rPr>
        <w:t xml:space="preserve">levels and communicate them </w:t>
      </w:r>
      <w:r w:rsidR="000624A9" w:rsidRPr="00F17B55">
        <w:rPr>
          <w:rFonts w:cstheme="minorBidi"/>
          <w:sz w:val="18"/>
          <w:lang w:eastAsia="ja-JP"/>
        </w:rPr>
        <w:t xml:space="preserve">efficiently to the server, </w:t>
      </w:r>
      <w:r w:rsidR="00A4251B">
        <w:rPr>
          <w:rFonts w:cstheme="minorBidi"/>
          <w:sz w:val="18"/>
          <w:lang w:eastAsia="ja-JP"/>
        </w:rPr>
        <w:t xml:space="preserve">and the </w:t>
      </w:r>
      <w:r w:rsidR="000624A9" w:rsidRPr="00F17B55">
        <w:rPr>
          <w:rFonts w:cstheme="minorBidi"/>
          <w:sz w:val="18"/>
          <w:lang w:eastAsia="ja-JP"/>
        </w:rPr>
        <w:t xml:space="preserve">MQTT broker acts as </w:t>
      </w:r>
      <w:ins w:id="388" w:author="lfninov lfninov" w:date="2021-05-27T10:54:00Z">
        <w:r w:rsidR="00241BDB">
          <w:rPr>
            <w:rFonts w:cstheme="minorBidi"/>
            <w:sz w:val="18"/>
            <w:lang w:eastAsia="ja-JP"/>
          </w:rPr>
          <w:t xml:space="preserve">a </w:t>
        </w:r>
      </w:ins>
      <w:r w:rsidR="000624A9" w:rsidRPr="00F17B55">
        <w:rPr>
          <w:rFonts w:cstheme="minorBidi"/>
          <w:sz w:val="18"/>
          <w:lang w:eastAsia="ja-JP"/>
        </w:rPr>
        <w:t xml:space="preserve">bridge </w:t>
      </w:r>
      <w:r w:rsidR="00334174">
        <w:rPr>
          <w:rFonts w:cstheme="minorBidi"/>
          <w:sz w:val="18"/>
          <w:lang w:eastAsia="ja-JP"/>
        </w:rPr>
        <w:t xml:space="preserve">to connect </w:t>
      </w:r>
      <w:r w:rsidR="00A4251B">
        <w:rPr>
          <w:rFonts w:cstheme="minorBidi"/>
          <w:sz w:val="18"/>
          <w:lang w:eastAsia="ja-JP"/>
        </w:rPr>
        <w:t xml:space="preserve">the </w:t>
      </w:r>
      <w:r w:rsidR="00334174">
        <w:rPr>
          <w:rFonts w:cstheme="minorBidi"/>
          <w:sz w:val="18"/>
          <w:lang w:eastAsia="ja-JP"/>
        </w:rPr>
        <w:t xml:space="preserve">IoT server </w:t>
      </w:r>
      <w:r w:rsidR="00A4251B">
        <w:rPr>
          <w:rFonts w:cstheme="minorBidi"/>
          <w:sz w:val="18"/>
          <w:lang w:eastAsia="ja-JP"/>
        </w:rPr>
        <w:t xml:space="preserve">with </w:t>
      </w:r>
      <w:r w:rsidR="00334174">
        <w:rPr>
          <w:rFonts w:cstheme="minorBidi"/>
          <w:sz w:val="18"/>
          <w:lang w:eastAsia="ja-JP"/>
        </w:rPr>
        <w:t>Back-End services</w:t>
      </w:r>
      <w:r w:rsidR="00A4251B">
        <w:rPr>
          <w:rFonts w:cstheme="minorBidi"/>
          <w:sz w:val="18"/>
          <w:lang w:eastAsia="ja-JP"/>
        </w:rPr>
        <w:t>.</w:t>
      </w:r>
      <w:r w:rsidR="00334174">
        <w:rPr>
          <w:rFonts w:cstheme="minorBidi"/>
          <w:sz w:val="18"/>
          <w:lang w:eastAsia="ja-JP"/>
        </w:rPr>
        <w:t xml:space="preserve"> </w:t>
      </w:r>
      <w:r w:rsidR="00A4251B">
        <w:rPr>
          <w:rFonts w:cstheme="minorBidi"/>
          <w:sz w:val="18"/>
          <w:lang w:eastAsia="ja-JP"/>
        </w:rPr>
        <w:t>Then,</w:t>
      </w:r>
      <w:r w:rsidR="00A4251B" w:rsidRPr="00F17B55">
        <w:rPr>
          <w:rFonts w:cstheme="minorBidi"/>
          <w:sz w:val="18"/>
          <w:lang w:eastAsia="ja-JP"/>
        </w:rPr>
        <w:t xml:space="preserve"> </w:t>
      </w:r>
      <w:r w:rsidR="000624A9" w:rsidRPr="00F17B55">
        <w:rPr>
          <w:rFonts w:cstheme="minorBidi"/>
          <w:sz w:val="18"/>
          <w:lang w:eastAsia="ja-JP"/>
        </w:rPr>
        <w:t xml:space="preserve">data can be stored in a database where applications can easily access </w:t>
      </w:r>
      <w:r w:rsidR="00080A3F">
        <w:rPr>
          <w:rFonts w:cstheme="minorBidi"/>
          <w:sz w:val="18"/>
          <w:lang w:eastAsia="ja-JP"/>
        </w:rPr>
        <w:t>them</w:t>
      </w:r>
      <w:r w:rsidR="000624A9" w:rsidRPr="00F17B55">
        <w:rPr>
          <w:rFonts w:cstheme="minorBidi"/>
          <w:sz w:val="18"/>
          <w:lang w:eastAsia="ja-JP"/>
        </w:rPr>
        <w:t xml:space="preserve">. </w:t>
      </w:r>
      <w:del w:id="389" w:author="Miguel" w:date="2021-05-28T21:03:00Z">
        <w:r w:rsidR="000624A9" w:rsidRPr="00241BDB" w:rsidDel="001140B8">
          <w:rPr>
            <w:rFonts w:cstheme="minorBidi"/>
            <w:sz w:val="18"/>
            <w:highlight w:val="yellow"/>
            <w:lang w:eastAsia="ja-JP"/>
            <w:rPrChange w:id="390" w:author="lfninov lfninov" w:date="2021-05-27T10:55:00Z">
              <w:rPr>
                <w:rFonts w:cstheme="minorBidi"/>
                <w:sz w:val="18"/>
                <w:lang w:eastAsia="ja-JP"/>
              </w:rPr>
            </w:rPrChange>
          </w:rPr>
          <w:delText>In that sense</w:delText>
        </w:r>
      </w:del>
      <w:proofErr w:type="gramStart"/>
      <w:ins w:id="391" w:author="Miguel" w:date="2021-05-28T21:03:00Z">
        <w:r w:rsidR="001140B8">
          <w:rPr>
            <w:rFonts w:cstheme="minorBidi"/>
            <w:sz w:val="18"/>
            <w:lang w:eastAsia="ja-JP"/>
          </w:rPr>
          <w:t>therefore</w:t>
        </w:r>
      </w:ins>
      <w:proofErr w:type="gramEnd"/>
      <w:r w:rsidR="00080A3F">
        <w:rPr>
          <w:rFonts w:cstheme="minorBidi"/>
          <w:sz w:val="18"/>
          <w:lang w:eastAsia="ja-JP"/>
        </w:rPr>
        <w:t>,</w:t>
      </w:r>
      <w:r w:rsidR="000624A9" w:rsidRPr="00F17B55">
        <w:rPr>
          <w:rFonts w:cstheme="minorBidi"/>
          <w:sz w:val="18"/>
          <w:lang w:eastAsia="ja-JP"/>
        </w:rPr>
        <w:t xml:space="preserve"> we consider that </w:t>
      </w:r>
      <w:r w:rsidR="00080A3F">
        <w:rPr>
          <w:rFonts w:cstheme="minorBidi"/>
          <w:sz w:val="18"/>
          <w:lang w:eastAsia="ja-JP"/>
        </w:rPr>
        <w:t>al</w:t>
      </w:r>
      <w:r w:rsidR="000624A9" w:rsidRPr="00F17B55">
        <w:rPr>
          <w:rFonts w:cstheme="minorBidi"/>
          <w:sz w:val="18"/>
          <w:lang w:eastAsia="ja-JP"/>
        </w:rPr>
        <w:t xml:space="preserve">though some elements that can be enhanced, </w:t>
      </w:r>
      <w:r w:rsidR="00652B41">
        <w:rPr>
          <w:rFonts w:cstheme="minorBidi"/>
          <w:sz w:val="18"/>
          <w:lang w:eastAsia="ja-JP"/>
        </w:rPr>
        <w:t xml:space="preserve">the </w:t>
      </w:r>
      <w:r w:rsidR="000624A9" w:rsidRPr="00F17B55">
        <w:rPr>
          <w:rFonts w:cstheme="minorBidi"/>
          <w:sz w:val="18"/>
          <w:lang w:eastAsia="ja-JP"/>
        </w:rPr>
        <w:t xml:space="preserve">physical part </w:t>
      </w:r>
      <w:r w:rsidR="00652B41">
        <w:rPr>
          <w:rFonts w:cstheme="minorBidi"/>
          <w:sz w:val="18"/>
          <w:lang w:eastAsia="ja-JP"/>
        </w:rPr>
        <w:t xml:space="preserve">of the </w:t>
      </w:r>
      <w:r w:rsidR="00652B41" w:rsidRPr="00F17B55">
        <w:rPr>
          <w:rFonts w:cstheme="minorBidi"/>
          <w:sz w:val="18"/>
          <w:lang w:eastAsia="ja-JP"/>
        </w:rPr>
        <w:t xml:space="preserve">system </w:t>
      </w:r>
      <w:r w:rsidR="000624A9" w:rsidRPr="00F17B55">
        <w:rPr>
          <w:rFonts w:cstheme="minorBidi"/>
          <w:sz w:val="18"/>
          <w:lang w:eastAsia="ja-JP"/>
        </w:rPr>
        <w:t xml:space="preserve">is </w:t>
      </w:r>
      <w:r w:rsidR="005574FC">
        <w:rPr>
          <w:rFonts w:cstheme="minorBidi"/>
          <w:sz w:val="18"/>
          <w:lang w:eastAsia="ja-JP"/>
        </w:rPr>
        <w:t>work</w:t>
      </w:r>
      <w:r w:rsidR="00652B41">
        <w:rPr>
          <w:rFonts w:cstheme="minorBidi"/>
          <w:sz w:val="18"/>
          <w:lang w:eastAsia="ja-JP"/>
        </w:rPr>
        <w:t>ing properly</w:t>
      </w:r>
      <w:r w:rsidR="000624A9" w:rsidRPr="00F17B55">
        <w:rPr>
          <w:rFonts w:cstheme="minorBidi"/>
          <w:sz w:val="18"/>
          <w:lang w:eastAsia="ja-JP"/>
        </w:rPr>
        <w:t>.</w:t>
      </w:r>
    </w:p>
    <w:p w:rsidR="00706031" w:rsidRDefault="000624A9" w:rsidP="00F17B55">
      <w:pPr>
        <w:pStyle w:val="Head1"/>
        <w:rPr>
          <w:rFonts w:cstheme="minorBidi"/>
          <w:sz w:val="18"/>
          <w:lang w:eastAsia="ja-JP"/>
        </w:rPr>
      </w:pPr>
      <w:r w:rsidRPr="00F17B55">
        <w:rPr>
          <w:rFonts w:cstheme="minorBidi"/>
          <w:sz w:val="18"/>
          <w:lang w:eastAsia="ja-JP"/>
        </w:rPr>
        <w:t xml:space="preserve">The logical part of the system </w:t>
      </w:r>
      <w:r w:rsidRPr="009F540B">
        <w:rPr>
          <w:rFonts w:cstheme="minorBidi"/>
          <w:sz w:val="18"/>
          <w:lang w:eastAsia="ja-JP"/>
        </w:rPr>
        <w:t>is an approach</w:t>
      </w:r>
      <w:r w:rsidRPr="00F17B55">
        <w:rPr>
          <w:rFonts w:cstheme="minorBidi"/>
          <w:sz w:val="18"/>
          <w:lang w:eastAsia="ja-JP"/>
        </w:rPr>
        <w:t xml:space="preserve"> </w:t>
      </w:r>
      <w:r w:rsidR="00652B41">
        <w:rPr>
          <w:rFonts w:cstheme="minorBidi"/>
          <w:sz w:val="18"/>
          <w:lang w:eastAsia="ja-JP"/>
        </w:rPr>
        <w:t>to</w:t>
      </w:r>
      <w:r w:rsidR="00652B41" w:rsidRPr="00F17B55">
        <w:rPr>
          <w:rFonts w:cstheme="minorBidi"/>
          <w:sz w:val="18"/>
          <w:lang w:eastAsia="ja-JP"/>
        </w:rPr>
        <w:t xml:space="preserve"> </w:t>
      </w:r>
      <w:r w:rsidRPr="00F17B55">
        <w:rPr>
          <w:rFonts w:cstheme="minorBidi"/>
          <w:sz w:val="18"/>
          <w:lang w:eastAsia="ja-JP"/>
        </w:rPr>
        <w:t xml:space="preserve">how to profit and </w:t>
      </w:r>
      <w:r w:rsidR="00652B41">
        <w:rPr>
          <w:rFonts w:cstheme="minorBidi"/>
          <w:sz w:val="18"/>
          <w:lang w:eastAsia="ja-JP"/>
        </w:rPr>
        <w:t>manage</w:t>
      </w:r>
      <w:r w:rsidR="00652B41" w:rsidRPr="00F17B55">
        <w:rPr>
          <w:rFonts w:cstheme="minorBidi"/>
          <w:sz w:val="18"/>
          <w:lang w:eastAsia="ja-JP"/>
        </w:rPr>
        <w:t xml:space="preserve"> </w:t>
      </w:r>
      <w:r w:rsidRPr="00F17B55">
        <w:rPr>
          <w:rFonts w:cstheme="minorBidi"/>
          <w:sz w:val="18"/>
          <w:lang w:eastAsia="ja-JP"/>
        </w:rPr>
        <w:t>collected data</w:t>
      </w:r>
      <w:r w:rsidR="00652B41">
        <w:rPr>
          <w:rFonts w:cstheme="minorBidi"/>
          <w:sz w:val="18"/>
          <w:lang w:eastAsia="ja-JP"/>
        </w:rPr>
        <w:t>.</w:t>
      </w:r>
      <w:r w:rsidRPr="00F17B55">
        <w:rPr>
          <w:rFonts w:cstheme="minorBidi"/>
          <w:sz w:val="18"/>
          <w:lang w:eastAsia="ja-JP"/>
        </w:rPr>
        <w:t xml:space="preserve"> </w:t>
      </w:r>
      <w:r w:rsidR="00E96693" w:rsidRPr="00F17B55">
        <w:rPr>
          <w:rFonts w:cstheme="minorBidi"/>
          <w:sz w:val="18"/>
          <w:lang w:eastAsia="ja-JP"/>
        </w:rPr>
        <w:t xml:space="preserve">There </w:t>
      </w:r>
      <w:r w:rsidRPr="00F17B55">
        <w:rPr>
          <w:rFonts w:cstheme="minorBidi"/>
          <w:sz w:val="18"/>
          <w:lang w:eastAsia="ja-JP"/>
        </w:rPr>
        <w:t xml:space="preserve">are </w:t>
      </w:r>
      <w:r w:rsidR="00E96693" w:rsidRPr="00F17B55">
        <w:rPr>
          <w:rFonts w:cstheme="minorBidi"/>
          <w:sz w:val="18"/>
          <w:lang w:eastAsia="ja-JP"/>
        </w:rPr>
        <w:t xml:space="preserve">possibly </w:t>
      </w:r>
      <w:r w:rsidR="00F459C5" w:rsidRPr="00F17B55">
        <w:rPr>
          <w:rFonts w:cstheme="minorBidi"/>
          <w:sz w:val="18"/>
          <w:lang w:eastAsia="ja-JP"/>
        </w:rPr>
        <w:t>more precise and efficient ways</w:t>
      </w:r>
      <w:r w:rsidR="00451417" w:rsidRPr="00F17B55">
        <w:rPr>
          <w:rFonts w:cstheme="minorBidi"/>
          <w:sz w:val="18"/>
          <w:lang w:eastAsia="ja-JP"/>
        </w:rPr>
        <w:t xml:space="preserve"> to treat th</w:t>
      </w:r>
      <w:r w:rsidR="00E96693">
        <w:rPr>
          <w:rFonts w:cstheme="minorBidi"/>
          <w:sz w:val="18"/>
          <w:lang w:eastAsia="ja-JP"/>
        </w:rPr>
        <w:t>e</w:t>
      </w:r>
      <w:r w:rsidR="00451417" w:rsidRPr="00F17B55">
        <w:rPr>
          <w:rFonts w:cstheme="minorBidi"/>
          <w:sz w:val="18"/>
          <w:lang w:eastAsia="ja-JP"/>
        </w:rPr>
        <w:t>s</w:t>
      </w:r>
      <w:r w:rsidR="00E96693">
        <w:rPr>
          <w:rFonts w:cstheme="minorBidi"/>
          <w:sz w:val="18"/>
          <w:lang w:eastAsia="ja-JP"/>
        </w:rPr>
        <w:t>e</w:t>
      </w:r>
      <w:r w:rsidR="00451417" w:rsidRPr="00F17B55">
        <w:rPr>
          <w:rFonts w:cstheme="minorBidi"/>
          <w:sz w:val="18"/>
          <w:lang w:eastAsia="ja-JP"/>
        </w:rPr>
        <w:t xml:space="preserve"> data</w:t>
      </w:r>
      <w:r w:rsidR="00E96693">
        <w:rPr>
          <w:rFonts w:cstheme="minorBidi"/>
          <w:sz w:val="18"/>
          <w:lang w:eastAsia="ja-JP"/>
        </w:rPr>
        <w:t>.</w:t>
      </w:r>
      <w:r w:rsidR="00F459C5" w:rsidRPr="00F17B55">
        <w:rPr>
          <w:rFonts w:cstheme="minorBidi"/>
          <w:sz w:val="18"/>
          <w:lang w:eastAsia="ja-JP"/>
        </w:rPr>
        <w:t xml:space="preserve"> </w:t>
      </w:r>
      <w:r w:rsidR="00E96693" w:rsidRPr="00F17B55">
        <w:rPr>
          <w:rFonts w:cstheme="minorBidi"/>
          <w:sz w:val="18"/>
          <w:lang w:eastAsia="ja-JP"/>
        </w:rPr>
        <w:t xml:space="preserve">Clustering </w:t>
      </w:r>
      <w:r w:rsidR="00F459C5" w:rsidRPr="00F17B55">
        <w:rPr>
          <w:rFonts w:cstheme="minorBidi"/>
          <w:sz w:val="18"/>
          <w:lang w:eastAsia="ja-JP"/>
        </w:rPr>
        <w:t xml:space="preserve">containers need to consider </w:t>
      </w:r>
      <w:r w:rsidR="00F459C5" w:rsidRPr="009F540B">
        <w:rPr>
          <w:rFonts w:cstheme="minorBidi"/>
          <w:sz w:val="18"/>
          <w:lang w:eastAsia="ja-JP"/>
        </w:rPr>
        <w:t>terrain</w:t>
      </w:r>
      <w:r w:rsidR="00F459C5" w:rsidRPr="00F17B55">
        <w:rPr>
          <w:rFonts w:cstheme="minorBidi"/>
          <w:sz w:val="18"/>
          <w:lang w:eastAsia="ja-JP"/>
        </w:rPr>
        <w:t xml:space="preserve"> characteristics, </w:t>
      </w:r>
      <w:r w:rsidR="00E96693">
        <w:rPr>
          <w:rFonts w:cstheme="minorBidi"/>
          <w:sz w:val="18"/>
          <w:lang w:eastAsia="ja-JP"/>
        </w:rPr>
        <w:t xml:space="preserve">hence </w:t>
      </w:r>
      <w:r w:rsidR="00F459C5" w:rsidRPr="00F17B55">
        <w:rPr>
          <w:rFonts w:cstheme="minorBidi"/>
          <w:sz w:val="18"/>
          <w:lang w:eastAsia="ja-JP"/>
        </w:rPr>
        <w:t xml:space="preserve">implementing other routing strategies or using private routing services should be </w:t>
      </w:r>
      <w:r w:rsidR="00F90332" w:rsidRPr="00F17B55">
        <w:rPr>
          <w:rFonts w:cstheme="minorBidi"/>
          <w:sz w:val="18"/>
          <w:lang w:eastAsia="ja-JP"/>
        </w:rPr>
        <w:t xml:space="preserve">validated and </w:t>
      </w:r>
      <w:r w:rsidR="00F459C5" w:rsidRPr="00F17B55">
        <w:rPr>
          <w:rFonts w:cstheme="minorBidi"/>
          <w:sz w:val="18"/>
          <w:lang w:eastAsia="ja-JP"/>
        </w:rPr>
        <w:t xml:space="preserve">compared </w:t>
      </w:r>
      <w:r w:rsidR="00E96693">
        <w:rPr>
          <w:rFonts w:cstheme="minorBidi"/>
          <w:sz w:val="18"/>
          <w:lang w:eastAsia="ja-JP"/>
        </w:rPr>
        <w:t>with</w:t>
      </w:r>
      <w:r w:rsidR="00E96693" w:rsidRPr="00F17B55">
        <w:rPr>
          <w:rFonts w:cstheme="minorBidi"/>
          <w:sz w:val="18"/>
          <w:lang w:eastAsia="ja-JP"/>
        </w:rPr>
        <w:t xml:space="preserve"> </w:t>
      </w:r>
      <w:r w:rsidR="00451417" w:rsidRPr="00F17B55">
        <w:rPr>
          <w:rFonts w:cstheme="minorBidi"/>
          <w:sz w:val="18"/>
          <w:lang w:eastAsia="ja-JP"/>
        </w:rPr>
        <w:t>the obtained results</w:t>
      </w:r>
      <w:r w:rsidR="005574FC">
        <w:rPr>
          <w:rFonts w:cstheme="minorBidi"/>
          <w:sz w:val="18"/>
          <w:lang w:eastAsia="ja-JP"/>
        </w:rPr>
        <w:t xml:space="preserve"> to select the most suitable </w:t>
      </w:r>
      <w:r w:rsidR="00C01125">
        <w:rPr>
          <w:rFonts w:cstheme="minorBidi"/>
          <w:sz w:val="18"/>
          <w:lang w:eastAsia="ja-JP"/>
        </w:rPr>
        <w:t xml:space="preserve">option </w:t>
      </w:r>
      <w:r w:rsidR="005574FC">
        <w:rPr>
          <w:rFonts w:cstheme="minorBidi"/>
          <w:sz w:val="18"/>
          <w:lang w:eastAsia="ja-JP"/>
        </w:rPr>
        <w:t xml:space="preserve">to plan </w:t>
      </w:r>
      <w:r w:rsidR="00F90332" w:rsidRPr="00F17B55">
        <w:rPr>
          <w:rFonts w:cstheme="minorBidi"/>
          <w:sz w:val="18"/>
          <w:lang w:eastAsia="ja-JP"/>
        </w:rPr>
        <w:t>collecting operation</w:t>
      </w:r>
      <w:r w:rsidR="00451417" w:rsidRPr="00F17B55">
        <w:rPr>
          <w:rFonts w:cstheme="minorBidi"/>
          <w:sz w:val="18"/>
          <w:lang w:eastAsia="ja-JP"/>
        </w:rPr>
        <w:t xml:space="preserve">. </w:t>
      </w:r>
    </w:p>
    <w:p w:rsidR="00F90332" w:rsidRPr="00F17B55" w:rsidRDefault="00241BDB" w:rsidP="00F17B55">
      <w:pPr>
        <w:pStyle w:val="Head1"/>
        <w:rPr>
          <w:rFonts w:cstheme="minorBidi"/>
          <w:sz w:val="18"/>
          <w:lang w:eastAsia="ja-JP"/>
        </w:rPr>
      </w:pPr>
      <w:ins w:id="392" w:author="lfninov lfninov" w:date="2021-05-27T10:56:00Z">
        <w:r>
          <w:rPr>
            <w:rFonts w:cstheme="minorBidi"/>
            <w:sz w:val="18"/>
            <w:lang w:eastAsia="ja-JP"/>
          </w:rPr>
          <w:lastRenderedPageBreak/>
          <w:t>It is</w:t>
        </w:r>
      </w:ins>
      <w:ins w:id="393" w:author="lfninov lfninov" w:date="2021-05-27T10:57:00Z">
        <w:r>
          <w:rPr>
            <w:rFonts w:cstheme="minorBidi"/>
            <w:sz w:val="18"/>
            <w:lang w:eastAsia="ja-JP"/>
          </w:rPr>
          <w:t xml:space="preserve"> important to mention that s</w:t>
        </w:r>
      </w:ins>
      <w:del w:id="394" w:author="lfninov lfninov" w:date="2021-05-27T10:57:00Z">
        <w:r w:rsidR="00C01125" w:rsidRPr="00F17B55" w:rsidDel="00241BDB">
          <w:rPr>
            <w:rFonts w:cstheme="minorBidi"/>
            <w:sz w:val="18"/>
            <w:lang w:eastAsia="ja-JP"/>
          </w:rPr>
          <w:delText>S</w:delText>
        </w:r>
      </w:del>
      <w:r w:rsidR="00C01125" w:rsidRPr="00F17B55">
        <w:rPr>
          <w:rFonts w:cstheme="minorBidi"/>
          <w:sz w:val="18"/>
          <w:lang w:eastAsia="ja-JP"/>
        </w:rPr>
        <w:t xml:space="preserve">imulated </w:t>
      </w:r>
      <w:r w:rsidR="001E0F1E" w:rsidRPr="00F17B55">
        <w:rPr>
          <w:rFonts w:cstheme="minorBidi"/>
          <w:sz w:val="18"/>
          <w:lang w:eastAsia="ja-JP"/>
        </w:rPr>
        <w:t xml:space="preserve">data </w:t>
      </w:r>
      <w:ins w:id="395" w:author="lfninov lfninov" w:date="2021-05-27T10:57:00Z">
        <w:r>
          <w:rPr>
            <w:rFonts w:cstheme="minorBidi"/>
            <w:sz w:val="18"/>
            <w:lang w:eastAsia="ja-JP"/>
          </w:rPr>
          <w:t xml:space="preserve">may </w:t>
        </w:r>
      </w:ins>
      <w:del w:id="396" w:author="lfninov lfninov" w:date="2021-05-27T10:57:00Z">
        <w:r w:rsidR="001E0F1E" w:rsidRPr="00F17B55" w:rsidDel="00241BDB">
          <w:rPr>
            <w:rFonts w:cstheme="minorBidi"/>
            <w:sz w:val="18"/>
            <w:lang w:eastAsia="ja-JP"/>
          </w:rPr>
          <w:delText>do</w:delText>
        </w:r>
        <w:r w:rsidR="00451417" w:rsidRPr="00F17B55" w:rsidDel="00241BDB">
          <w:rPr>
            <w:rFonts w:cstheme="minorBidi"/>
            <w:sz w:val="18"/>
            <w:lang w:eastAsia="ja-JP"/>
          </w:rPr>
          <w:delText xml:space="preserve"> </w:delText>
        </w:r>
      </w:del>
      <w:r w:rsidR="00451417" w:rsidRPr="00F17B55">
        <w:rPr>
          <w:rFonts w:cstheme="minorBidi"/>
          <w:sz w:val="18"/>
          <w:lang w:eastAsia="ja-JP"/>
        </w:rPr>
        <w:t xml:space="preserve">not </w:t>
      </w:r>
      <w:ins w:id="397" w:author="lfninov lfninov" w:date="2021-05-27T10:57:00Z">
        <w:r>
          <w:rPr>
            <w:rFonts w:cstheme="minorBidi"/>
            <w:sz w:val="18"/>
            <w:lang w:eastAsia="ja-JP"/>
          </w:rPr>
          <w:t xml:space="preserve">strictly </w:t>
        </w:r>
      </w:ins>
      <w:r w:rsidR="00451417" w:rsidRPr="00F17B55">
        <w:rPr>
          <w:rFonts w:cstheme="minorBidi"/>
          <w:sz w:val="18"/>
          <w:lang w:eastAsia="ja-JP"/>
        </w:rPr>
        <w:t>match the ac</w:t>
      </w:r>
      <w:r w:rsidR="001E0F1E" w:rsidRPr="00F17B55">
        <w:rPr>
          <w:rFonts w:cstheme="minorBidi"/>
          <w:sz w:val="18"/>
          <w:lang w:eastAsia="ja-JP"/>
        </w:rPr>
        <w:t xml:space="preserve">tual waste generation in Bogotá and </w:t>
      </w:r>
      <w:ins w:id="398" w:author="lfninov lfninov" w:date="2021-05-27T10:57:00Z">
        <w:r>
          <w:rPr>
            <w:rFonts w:cstheme="minorBidi"/>
            <w:sz w:val="18"/>
            <w:lang w:eastAsia="ja-JP"/>
          </w:rPr>
          <w:t xml:space="preserve">that </w:t>
        </w:r>
      </w:ins>
      <w:r w:rsidR="00D4208B">
        <w:rPr>
          <w:rFonts w:cstheme="minorBidi"/>
          <w:sz w:val="18"/>
          <w:lang w:eastAsia="ja-JP"/>
        </w:rPr>
        <w:t>they were</w:t>
      </w:r>
      <w:r w:rsidR="001E0F1E" w:rsidRPr="00F17B55">
        <w:rPr>
          <w:rFonts w:cstheme="minorBidi"/>
          <w:sz w:val="18"/>
          <w:lang w:eastAsia="ja-JP"/>
        </w:rPr>
        <w:t xml:space="preserve"> used for academic purposes only</w:t>
      </w:r>
      <w:r w:rsidR="00D4208B">
        <w:rPr>
          <w:rFonts w:cstheme="minorBidi"/>
          <w:sz w:val="18"/>
          <w:lang w:eastAsia="ja-JP"/>
        </w:rPr>
        <w:t>.</w:t>
      </w:r>
      <w:r w:rsidR="001E0F1E" w:rsidRPr="00F17B55">
        <w:rPr>
          <w:rFonts w:cstheme="minorBidi"/>
          <w:sz w:val="18"/>
          <w:lang w:eastAsia="ja-JP"/>
        </w:rPr>
        <w:t xml:space="preserve"> </w:t>
      </w:r>
      <w:r w:rsidR="00D4208B" w:rsidRPr="00F17B55">
        <w:rPr>
          <w:rFonts w:cstheme="minorBidi"/>
          <w:sz w:val="18"/>
          <w:lang w:eastAsia="ja-JP"/>
        </w:rPr>
        <w:t>Therefore</w:t>
      </w:r>
      <w:r w:rsidR="00D4208B">
        <w:rPr>
          <w:rFonts w:cstheme="minorBidi"/>
          <w:sz w:val="18"/>
          <w:lang w:eastAsia="ja-JP"/>
        </w:rPr>
        <w:t>,</w:t>
      </w:r>
      <w:r w:rsidR="00D4208B" w:rsidRPr="00F17B55">
        <w:rPr>
          <w:rFonts w:cstheme="minorBidi"/>
          <w:sz w:val="18"/>
          <w:lang w:eastAsia="ja-JP"/>
        </w:rPr>
        <w:t xml:space="preserve"> </w:t>
      </w:r>
      <w:r w:rsidR="00480EAC" w:rsidRPr="00F17B55">
        <w:rPr>
          <w:rFonts w:cstheme="minorBidi"/>
          <w:sz w:val="18"/>
          <w:lang w:eastAsia="ja-JP"/>
        </w:rPr>
        <w:t xml:space="preserve">this study does not compare the obtained routes </w:t>
      </w:r>
      <w:r w:rsidR="00596C5A">
        <w:rPr>
          <w:rFonts w:cstheme="minorBidi"/>
          <w:sz w:val="18"/>
          <w:lang w:eastAsia="ja-JP"/>
        </w:rPr>
        <w:t>against</w:t>
      </w:r>
      <w:r w:rsidR="00480EAC" w:rsidRPr="00F17B55">
        <w:rPr>
          <w:rFonts w:cstheme="minorBidi"/>
          <w:sz w:val="18"/>
          <w:lang w:eastAsia="ja-JP"/>
        </w:rPr>
        <w:t xml:space="preserve"> the routes </w:t>
      </w:r>
      <w:r w:rsidR="00D4208B">
        <w:rPr>
          <w:rFonts w:cstheme="minorBidi"/>
          <w:sz w:val="18"/>
          <w:lang w:eastAsia="ja-JP"/>
        </w:rPr>
        <w:t xml:space="preserve">that </w:t>
      </w:r>
      <w:r w:rsidR="00480EAC" w:rsidRPr="00F17B55">
        <w:rPr>
          <w:rFonts w:cstheme="minorBidi"/>
          <w:sz w:val="18"/>
          <w:lang w:eastAsia="ja-JP"/>
        </w:rPr>
        <w:t>are currently being applied to collect waste in Bogotá city</w:t>
      </w:r>
      <w:r w:rsidR="00D4208B">
        <w:rPr>
          <w:rFonts w:cstheme="minorBidi"/>
          <w:sz w:val="18"/>
          <w:lang w:eastAsia="ja-JP"/>
        </w:rPr>
        <w:t>.</w:t>
      </w:r>
      <w:r w:rsidR="00480EAC" w:rsidRPr="00F17B55">
        <w:rPr>
          <w:rFonts w:cstheme="minorBidi"/>
          <w:sz w:val="18"/>
          <w:lang w:eastAsia="ja-JP"/>
        </w:rPr>
        <w:t xml:space="preserve"> </w:t>
      </w:r>
      <w:r w:rsidR="00D4208B">
        <w:rPr>
          <w:rFonts w:cstheme="minorBidi"/>
          <w:sz w:val="18"/>
          <w:lang w:eastAsia="ja-JP"/>
        </w:rPr>
        <w:t xml:space="preserve">Nevertheless, </w:t>
      </w:r>
      <w:r w:rsidR="00480EAC" w:rsidRPr="00F17B55">
        <w:rPr>
          <w:rFonts w:cstheme="minorBidi"/>
          <w:sz w:val="18"/>
          <w:lang w:eastAsia="ja-JP"/>
        </w:rPr>
        <w:t>simulated</w:t>
      </w:r>
      <w:r w:rsidR="001E0F1E" w:rsidRPr="00F17B55">
        <w:rPr>
          <w:rFonts w:cstheme="minorBidi"/>
          <w:sz w:val="18"/>
          <w:lang w:eastAsia="ja-JP"/>
        </w:rPr>
        <w:t xml:space="preserve"> </w:t>
      </w:r>
      <w:r w:rsidR="00451417" w:rsidRPr="00F17B55">
        <w:rPr>
          <w:rFonts w:cstheme="minorBidi"/>
          <w:sz w:val="18"/>
          <w:lang w:eastAsia="ja-JP"/>
        </w:rPr>
        <w:t>data</w:t>
      </w:r>
      <w:r w:rsidR="00F90332" w:rsidRPr="00F17B55">
        <w:rPr>
          <w:rFonts w:cstheme="minorBidi"/>
          <w:sz w:val="18"/>
          <w:lang w:eastAsia="ja-JP"/>
        </w:rPr>
        <w:t xml:space="preserve"> </w:t>
      </w:r>
      <w:r w:rsidR="00D4208B">
        <w:rPr>
          <w:rFonts w:cstheme="minorBidi"/>
          <w:sz w:val="18"/>
          <w:lang w:eastAsia="ja-JP"/>
        </w:rPr>
        <w:t>are</w:t>
      </w:r>
      <w:r w:rsidR="00D4208B" w:rsidRPr="00F17B55">
        <w:rPr>
          <w:rFonts w:cstheme="minorBidi"/>
          <w:sz w:val="18"/>
          <w:lang w:eastAsia="ja-JP"/>
        </w:rPr>
        <w:t xml:space="preserve"> </w:t>
      </w:r>
      <w:r w:rsidR="00F90332" w:rsidRPr="00F17B55">
        <w:rPr>
          <w:rFonts w:cstheme="minorBidi"/>
          <w:sz w:val="18"/>
          <w:lang w:eastAsia="ja-JP"/>
        </w:rPr>
        <w:t xml:space="preserve">valuable as </w:t>
      </w:r>
      <w:r w:rsidR="00D4208B">
        <w:rPr>
          <w:rFonts w:cstheme="minorBidi"/>
          <w:sz w:val="18"/>
          <w:lang w:eastAsia="ja-JP"/>
        </w:rPr>
        <w:t>they</w:t>
      </w:r>
      <w:r w:rsidR="00D4208B" w:rsidRPr="00F17B55">
        <w:rPr>
          <w:rFonts w:cstheme="minorBidi"/>
          <w:sz w:val="18"/>
          <w:lang w:eastAsia="ja-JP"/>
        </w:rPr>
        <w:t xml:space="preserve"> </w:t>
      </w:r>
      <w:r w:rsidR="001E0F1E" w:rsidRPr="00F17B55">
        <w:rPr>
          <w:rFonts w:cstheme="minorBidi"/>
          <w:sz w:val="18"/>
          <w:lang w:eastAsia="ja-JP"/>
        </w:rPr>
        <w:t>could</w:t>
      </w:r>
      <w:r w:rsidR="00F90332" w:rsidRPr="00F17B55">
        <w:rPr>
          <w:rFonts w:cstheme="minorBidi"/>
          <w:sz w:val="18"/>
          <w:lang w:eastAsia="ja-JP"/>
        </w:rPr>
        <w:t xml:space="preserve"> be used</w:t>
      </w:r>
      <w:r w:rsidR="00451417" w:rsidRPr="00F17B55">
        <w:rPr>
          <w:rFonts w:cstheme="minorBidi"/>
          <w:sz w:val="18"/>
          <w:lang w:eastAsia="ja-JP"/>
        </w:rPr>
        <w:t xml:space="preserve"> as </w:t>
      </w:r>
      <w:r w:rsidR="005574FC">
        <w:rPr>
          <w:rFonts w:cstheme="minorBidi"/>
          <w:sz w:val="18"/>
          <w:lang w:eastAsia="ja-JP"/>
        </w:rPr>
        <w:t>benchmark</w:t>
      </w:r>
      <w:r w:rsidR="00451417" w:rsidRPr="00F17B55">
        <w:rPr>
          <w:rFonts w:cstheme="minorBidi"/>
          <w:sz w:val="18"/>
          <w:lang w:eastAsia="ja-JP"/>
        </w:rPr>
        <w:t xml:space="preserve"> to evaluate routing algorithms performance</w:t>
      </w:r>
      <w:r w:rsidR="001E0F1E" w:rsidRPr="00F17B55">
        <w:rPr>
          <w:rFonts w:cstheme="minorBidi"/>
          <w:sz w:val="18"/>
          <w:lang w:eastAsia="ja-JP"/>
        </w:rPr>
        <w:t>.</w:t>
      </w:r>
      <w:r w:rsidR="00F90332" w:rsidRPr="00F17B55">
        <w:rPr>
          <w:rFonts w:cstheme="minorBidi"/>
          <w:sz w:val="18"/>
          <w:lang w:eastAsia="ja-JP"/>
        </w:rPr>
        <w:t xml:space="preserve"> </w:t>
      </w:r>
    </w:p>
    <w:p w:rsidR="00D401D3" w:rsidRPr="00F17B55" w:rsidRDefault="001E0F1E" w:rsidP="00F17B55">
      <w:pPr>
        <w:pStyle w:val="Head1"/>
        <w:rPr>
          <w:rFonts w:cstheme="minorBidi"/>
          <w:sz w:val="18"/>
          <w:lang w:eastAsia="ja-JP"/>
        </w:rPr>
      </w:pPr>
      <w:r w:rsidRPr="00F17B55">
        <w:rPr>
          <w:rFonts w:cstheme="minorBidi"/>
          <w:sz w:val="18"/>
          <w:lang w:eastAsia="ja-JP"/>
        </w:rPr>
        <w:t xml:space="preserve">There are </w:t>
      </w:r>
      <w:ins w:id="399" w:author="lfninov lfninov" w:date="2021-05-27T10:57:00Z">
        <w:r w:rsidR="00241BDB">
          <w:rPr>
            <w:rFonts w:cstheme="minorBidi"/>
            <w:sz w:val="18"/>
            <w:lang w:eastAsia="ja-JP"/>
          </w:rPr>
          <w:t xml:space="preserve">some </w:t>
        </w:r>
      </w:ins>
      <w:r w:rsidRPr="00F17B55">
        <w:rPr>
          <w:rFonts w:cstheme="minorBidi"/>
          <w:sz w:val="18"/>
          <w:lang w:eastAsia="ja-JP"/>
        </w:rPr>
        <w:t xml:space="preserve">elements that can significantly </w:t>
      </w:r>
      <w:r w:rsidR="00D4208B">
        <w:rPr>
          <w:rFonts w:cstheme="minorBidi"/>
          <w:sz w:val="18"/>
          <w:lang w:eastAsia="ja-JP"/>
        </w:rPr>
        <w:t xml:space="preserve">be </w:t>
      </w:r>
      <w:r w:rsidR="00DB351C" w:rsidRPr="00F17B55">
        <w:rPr>
          <w:rFonts w:cstheme="minorBidi"/>
          <w:sz w:val="18"/>
          <w:lang w:eastAsia="ja-JP"/>
        </w:rPr>
        <w:t>improve</w:t>
      </w:r>
      <w:r w:rsidR="00D4208B">
        <w:rPr>
          <w:rFonts w:cstheme="minorBidi"/>
          <w:sz w:val="18"/>
          <w:lang w:eastAsia="ja-JP"/>
        </w:rPr>
        <w:t>d</w:t>
      </w:r>
      <w:r w:rsidR="00DB351C">
        <w:rPr>
          <w:rFonts w:cstheme="minorBidi"/>
          <w:sz w:val="18"/>
          <w:lang w:eastAsia="ja-JP"/>
        </w:rPr>
        <w:t xml:space="preserve"> in</w:t>
      </w:r>
      <w:r w:rsidRPr="00F17B55">
        <w:rPr>
          <w:rFonts w:cstheme="minorBidi"/>
          <w:sz w:val="18"/>
          <w:lang w:eastAsia="ja-JP"/>
        </w:rPr>
        <w:t xml:space="preserve"> the system</w:t>
      </w:r>
      <w:r w:rsidR="00D4208B">
        <w:rPr>
          <w:rFonts w:cstheme="minorBidi"/>
          <w:sz w:val="18"/>
          <w:lang w:eastAsia="ja-JP"/>
        </w:rPr>
        <w:t>.</w:t>
      </w:r>
      <w:r w:rsidRPr="00F17B55">
        <w:rPr>
          <w:rFonts w:cstheme="minorBidi"/>
          <w:sz w:val="18"/>
          <w:lang w:eastAsia="ja-JP"/>
        </w:rPr>
        <w:t xml:space="preserve"> </w:t>
      </w:r>
      <w:r w:rsidR="00D4208B">
        <w:rPr>
          <w:rFonts w:cstheme="minorBidi"/>
          <w:sz w:val="18"/>
          <w:lang w:eastAsia="ja-JP"/>
        </w:rPr>
        <w:t>S</w:t>
      </w:r>
      <w:r w:rsidRPr="00F17B55">
        <w:rPr>
          <w:rFonts w:cstheme="minorBidi"/>
          <w:sz w:val="18"/>
          <w:lang w:eastAsia="ja-JP"/>
        </w:rPr>
        <w:t>ome of the</w:t>
      </w:r>
      <w:r w:rsidR="00BA0279" w:rsidRPr="00F17B55">
        <w:rPr>
          <w:rFonts w:cstheme="minorBidi"/>
          <w:sz w:val="18"/>
          <w:lang w:eastAsia="ja-JP"/>
        </w:rPr>
        <w:t>m</w:t>
      </w:r>
      <w:r w:rsidR="00D4208B">
        <w:rPr>
          <w:rFonts w:cstheme="minorBidi"/>
          <w:sz w:val="18"/>
          <w:lang w:eastAsia="ja-JP"/>
        </w:rPr>
        <w:t xml:space="preserve"> are listed below.</w:t>
      </w:r>
      <w:r w:rsidRPr="00F17B55">
        <w:rPr>
          <w:rFonts w:cstheme="minorBidi"/>
          <w:sz w:val="18"/>
          <w:lang w:eastAsia="ja-JP"/>
        </w:rPr>
        <w:t xml:space="preserve"> </w:t>
      </w:r>
      <w:r w:rsidR="000B75E3" w:rsidRPr="00F17B55">
        <w:rPr>
          <w:rFonts w:cstheme="minorBidi"/>
          <w:sz w:val="18"/>
          <w:lang w:eastAsia="ja-JP"/>
        </w:rPr>
        <w:t xml:space="preserve">Using </w:t>
      </w:r>
      <w:proofErr w:type="spellStart"/>
      <w:r w:rsidR="008E67E1" w:rsidRPr="00F17B55">
        <w:rPr>
          <w:rFonts w:cstheme="minorBidi"/>
          <w:sz w:val="18"/>
          <w:lang w:eastAsia="ja-JP"/>
        </w:rPr>
        <w:t>LoRa</w:t>
      </w:r>
      <w:proofErr w:type="spellEnd"/>
      <w:r w:rsidR="008E67E1" w:rsidRPr="00F17B55">
        <w:rPr>
          <w:rFonts w:cstheme="minorBidi"/>
          <w:sz w:val="18"/>
          <w:lang w:eastAsia="ja-JP"/>
        </w:rPr>
        <w:t xml:space="preserve"> as transmission technology </w:t>
      </w:r>
      <w:r w:rsidR="00030011" w:rsidRPr="00F17B55">
        <w:rPr>
          <w:rFonts w:cstheme="minorBidi"/>
          <w:sz w:val="18"/>
          <w:lang w:eastAsia="ja-JP"/>
        </w:rPr>
        <w:t>needs some considerations</w:t>
      </w:r>
      <w:r w:rsidR="000B75E3">
        <w:rPr>
          <w:rFonts w:cstheme="minorBidi"/>
          <w:sz w:val="18"/>
          <w:lang w:eastAsia="ja-JP"/>
        </w:rPr>
        <w:t>.</w:t>
      </w:r>
      <w:r w:rsidR="00030011" w:rsidRPr="00F17B55">
        <w:rPr>
          <w:rFonts w:cstheme="minorBidi"/>
          <w:sz w:val="18"/>
          <w:lang w:eastAsia="ja-JP"/>
        </w:rPr>
        <w:t xml:space="preserve"> </w:t>
      </w:r>
      <w:r w:rsidR="000B75E3" w:rsidRPr="00F17B55">
        <w:rPr>
          <w:rFonts w:cstheme="minorBidi"/>
          <w:sz w:val="18"/>
          <w:lang w:eastAsia="ja-JP"/>
        </w:rPr>
        <w:t xml:space="preserve">Since </w:t>
      </w:r>
      <w:proofErr w:type="spellStart"/>
      <w:r w:rsidR="008E67E1" w:rsidRPr="00F17B55">
        <w:rPr>
          <w:rFonts w:cstheme="minorBidi"/>
          <w:sz w:val="18"/>
          <w:lang w:eastAsia="ja-JP"/>
        </w:rPr>
        <w:t>LoRa</w:t>
      </w:r>
      <w:proofErr w:type="spellEnd"/>
      <w:r w:rsidR="008E67E1" w:rsidRPr="00F17B55">
        <w:rPr>
          <w:rFonts w:cstheme="minorBidi"/>
          <w:sz w:val="18"/>
          <w:lang w:eastAsia="ja-JP"/>
        </w:rPr>
        <w:t xml:space="preserve"> uses a </w:t>
      </w:r>
      <w:proofErr w:type="spellStart"/>
      <w:r w:rsidR="000B75E3" w:rsidRPr="00F17B55">
        <w:rPr>
          <w:rFonts w:cstheme="minorBidi"/>
          <w:sz w:val="18"/>
          <w:lang w:eastAsia="ja-JP"/>
        </w:rPr>
        <w:t>cent</w:t>
      </w:r>
      <w:r w:rsidR="000B75E3">
        <w:rPr>
          <w:rFonts w:cstheme="minorBidi"/>
          <w:sz w:val="18"/>
          <w:lang w:eastAsia="ja-JP"/>
        </w:rPr>
        <w:t>e</w:t>
      </w:r>
      <w:r w:rsidR="000B75E3" w:rsidRPr="00F17B55">
        <w:rPr>
          <w:rFonts w:cstheme="minorBidi"/>
          <w:sz w:val="18"/>
          <w:lang w:eastAsia="ja-JP"/>
        </w:rPr>
        <w:t>red</w:t>
      </w:r>
      <w:proofErr w:type="spellEnd"/>
      <w:r w:rsidR="000B75E3" w:rsidRPr="00F17B55">
        <w:rPr>
          <w:rFonts w:cstheme="minorBidi"/>
          <w:sz w:val="18"/>
          <w:lang w:eastAsia="ja-JP"/>
        </w:rPr>
        <w:t xml:space="preserve"> </w:t>
      </w:r>
      <w:r w:rsidR="008E67E1" w:rsidRPr="00F17B55">
        <w:rPr>
          <w:rFonts w:cstheme="minorBidi"/>
          <w:sz w:val="18"/>
          <w:lang w:eastAsia="ja-JP"/>
        </w:rPr>
        <w:t>star</w:t>
      </w:r>
      <w:r w:rsidR="00BA0279" w:rsidRPr="00F17B55">
        <w:rPr>
          <w:rFonts w:cstheme="minorBidi"/>
          <w:sz w:val="18"/>
          <w:lang w:eastAsia="ja-JP"/>
        </w:rPr>
        <w:t xml:space="preserve"> topology</w:t>
      </w:r>
      <w:r w:rsidR="008E67E1" w:rsidRPr="00F17B55">
        <w:rPr>
          <w:rFonts w:cstheme="minorBidi"/>
          <w:sz w:val="18"/>
          <w:lang w:eastAsia="ja-JP"/>
        </w:rPr>
        <w:t xml:space="preserve"> gateway, </w:t>
      </w:r>
      <w:r w:rsidR="000B75E3">
        <w:rPr>
          <w:rFonts w:cstheme="minorBidi"/>
          <w:sz w:val="18"/>
          <w:lang w:eastAsia="ja-JP"/>
        </w:rPr>
        <w:t>which</w:t>
      </w:r>
      <w:r w:rsidR="008E67E1" w:rsidRPr="00F17B55">
        <w:rPr>
          <w:rFonts w:cstheme="minorBidi"/>
          <w:sz w:val="18"/>
          <w:lang w:eastAsia="ja-JP"/>
        </w:rPr>
        <w:t xml:space="preserve"> is required to find </w:t>
      </w:r>
      <w:r w:rsidR="00145078" w:rsidRPr="00F17B55">
        <w:rPr>
          <w:rFonts w:cstheme="minorBidi"/>
          <w:sz w:val="18"/>
          <w:lang w:eastAsia="ja-JP"/>
        </w:rPr>
        <w:t>an</w:t>
      </w:r>
      <w:r w:rsidR="008E67E1" w:rsidRPr="00F17B55">
        <w:rPr>
          <w:rFonts w:cstheme="minorBidi"/>
          <w:sz w:val="18"/>
          <w:lang w:eastAsia="ja-JP"/>
        </w:rPr>
        <w:t xml:space="preserve"> </w:t>
      </w:r>
      <w:r w:rsidR="00B67270" w:rsidRPr="00F17B55">
        <w:rPr>
          <w:rFonts w:cstheme="minorBidi"/>
          <w:sz w:val="18"/>
          <w:lang w:eastAsia="ja-JP"/>
        </w:rPr>
        <w:t xml:space="preserve">efficient gateway distribution </w:t>
      </w:r>
      <w:r w:rsidR="000B75E3">
        <w:rPr>
          <w:rFonts w:cstheme="minorBidi"/>
          <w:sz w:val="18"/>
          <w:lang w:eastAsia="ja-JP"/>
        </w:rPr>
        <w:t>that</w:t>
      </w:r>
      <w:r w:rsidR="000B75E3" w:rsidRPr="00F17B55">
        <w:rPr>
          <w:rFonts w:cstheme="minorBidi"/>
          <w:sz w:val="18"/>
          <w:lang w:eastAsia="ja-JP"/>
        </w:rPr>
        <w:t xml:space="preserve"> </w:t>
      </w:r>
      <w:r w:rsidR="00B67270" w:rsidRPr="00F17B55">
        <w:rPr>
          <w:rFonts w:cstheme="minorBidi"/>
          <w:sz w:val="18"/>
          <w:lang w:eastAsia="ja-JP"/>
        </w:rPr>
        <w:t>maximize</w:t>
      </w:r>
      <w:r w:rsidR="000B75E3">
        <w:rPr>
          <w:rFonts w:cstheme="minorBidi"/>
          <w:sz w:val="18"/>
          <w:lang w:eastAsia="ja-JP"/>
        </w:rPr>
        <w:t>s</w:t>
      </w:r>
      <w:r w:rsidR="00B67270" w:rsidRPr="00F17B55">
        <w:rPr>
          <w:rFonts w:cstheme="minorBidi"/>
          <w:sz w:val="18"/>
          <w:lang w:eastAsia="ja-JP"/>
        </w:rPr>
        <w:t xml:space="preserve"> </w:t>
      </w:r>
      <w:r w:rsidR="000B75E3">
        <w:rPr>
          <w:rFonts w:cstheme="minorBidi"/>
          <w:sz w:val="18"/>
          <w:lang w:eastAsia="ja-JP"/>
        </w:rPr>
        <w:t xml:space="preserve">the </w:t>
      </w:r>
      <w:r w:rsidR="00B67270" w:rsidRPr="00F17B55">
        <w:rPr>
          <w:rFonts w:cstheme="minorBidi"/>
          <w:sz w:val="18"/>
          <w:lang w:eastAsia="ja-JP"/>
        </w:rPr>
        <w:t xml:space="preserve">coverage region </w:t>
      </w:r>
      <w:r w:rsidR="000B75E3">
        <w:rPr>
          <w:rFonts w:cstheme="minorBidi"/>
          <w:sz w:val="18"/>
          <w:lang w:eastAsia="ja-JP"/>
        </w:rPr>
        <w:t xml:space="preserve">by </w:t>
      </w:r>
      <w:r w:rsidR="00B67270" w:rsidRPr="00F17B55">
        <w:rPr>
          <w:rFonts w:cstheme="minorBidi"/>
          <w:sz w:val="18"/>
          <w:lang w:eastAsia="ja-JP"/>
        </w:rPr>
        <w:t>reducing number of gateways</w:t>
      </w:r>
      <w:r w:rsidR="000B75E3">
        <w:rPr>
          <w:rFonts w:cstheme="minorBidi"/>
          <w:sz w:val="18"/>
          <w:lang w:eastAsia="ja-JP"/>
        </w:rPr>
        <w:t>.</w:t>
      </w:r>
      <w:r w:rsidR="00B67270" w:rsidRPr="00F17B55">
        <w:rPr>
          <w:rFonts w:cstheme="minorBidi"/>
          <w:sz w:val="18"/>
          <w:lang w:eastAsia="ja-JP"/>
        </w:rPr>
        <w:t xml:space="preserve"> </w:t>
      </w:r>
      <w:r w:rsidR="000B75E3" w:rsidRPr="00F17B55">
        <w:rPr>
          <w:rFonts w:cstheme="minorBidi"/>
          <w:sz w:val="18"/>
          <w:lang w:eastAsia="ja-JP"/>
        </w:rPr>
        <w:t xml:space="preserve">A </w:t>
      </w:r>
      <w:r w:rsidR="00BA0279" w:rsidRPr="00F17B55">
        <w:rPr>
          <w:rFonts w:cstheme="minorBidi"/>
          <w:sz w:val="18"/>
          <w:lang w:eastAsia="ja-JP"/>
        </w:rPr>
        <w:t>50</w:t>
      </w:r>
      <w:r w:rsidR="00B67270" w:rsidRPr="00F17B55">
        <w:rPr>
          <w:rFonts w:cstheme="minorBidi"/>
          <w:sz w:val="18"/>
          <w:lang w:eastAsia="ja-JP"/>
        </w:rPr>
        <w:t xml:space="preserve">% of coverage overlapping is highly recommended so that each measure node is served by at least </w:t>
      </w:r>
      <w:ins w:id="400" w:author="lfninov lfninov" w:date="2021-05-27T10:58:00Z">
        <w:r w:rsidR="00241BDB">
          <w:rPr>
            <w:rFonts w:cstheme="minorBidi"/>
            <w:sz w:val="18"/>
            <w:lang w:eastAsia="ja-JP"/>
          </w:rPr>
          <w:t>two</w:t>
        </w:r>
      </w:ins>
      <w:del w:id="401" w:author="lfninov lfninov" w:date="2021-05-27T10:58:00Z">
        <w:r w:rsidR="00B67270" w:rsidRPr="00F17B55" w:rsidDel="00241BDB">
          <w:rPr>
            <w:rFonts w:cstheme="minorBidi"/>
            <w:sz w:val="18"/>
            <w:lang w:eastAsia="ja-JP"/>
          </w:rPr>
          <w:delText>2</w:delText>
        </w:r>
      </w:del>
      <w:r w:rsidR="00B67270" w:rsidRPr="00F17B55">
        <w:rPr>
          <w:rFonts w:cstheme="minorBidi"/>
          <w:sz w:val="18"/>
          <w:lang w:eastAsia="ja-JP"/>
        </w:rPr>
        <w:t xml:space="preserve"> gateways</w:t>
      </w:r>
      <w:r w:rsidR="000B75E3">
        <w:rPr>
          <w:rFonts w:cstheme="minorBidi"/>
          <w:sz w:val="18"/>
          <w:lang w:eastAsia="ja-JP"/>
        </w:rPr>
        <w:t>.</w:t>
      </w:r>
      <w:r w:rsidR="00B67270" w:rsidRPr="00F17B55">
        <w:rPr>
          <w:rFonts w:cstheme="minorBidi"/>
          <w:sz w:val="18"/>
          <w:lang w:eastAsia="ja-JP"/>
        </w:rPr>
        <w:t xml:space="preserve"> </w:t>
      </w:r>
      <w:r w:rsidR="000B75E3" w:rsidRPr="00F17B55">
        <w:rPr>
          <w:rFonts w:cstheme="minorBidi"/>
          <w:sz w:val="18"/>
          <w:lang w:eastAsia="ja-JP"/>
        </w:rPr>
        <w:t xml:space="preserve">This </w:t>
      </w:r>
      <w:r w:rsidR="00B67270" w:rsidRPr="00F17B55">
        <w:rPr>
          <w:rFonts w:cstheme="minorBidi"/>
          <w:sz w:val="18"/>
          <w:lang w:eastAsia="ja-JP"/>
        </w:rPr>
        <w:t>generates a fail</w:t>
      </w:r>
      <w:ins w:id="402" w:author="lfninov lfninov" w:date="2021-05-27T10:58:00Z">
        <w:r w:rsidR="00241BDB">
          <w:rPr>
            <w:rFonts w:cstheme="minorBidi"/>
            <w:sz w:val="18"/>
            <w:lang w:eastAsia="ja-JP"/>
          </w:rPr>
          <w:t>ure</w:t>
        </w:r>
      </w:ins>
      <w:r w:rsidR="00B67270" w:rsidRPr="00F17B55">
        <w:rPr>
          <w:rFonts w:cstheme="minorBidi"/>
          <w:sz w:val="18"/>
          <w:lang w:eastAsia="ja-JP"/>
        </w:rPr>
        <w:t xml:space="preserve"> tolerance in case any gateway is temporally out of service</w:t>
      </w:r>
      <w:r w:rsidR="00897CE0">
        <w:rPr>
          <w:rFonts w:cstheme="minorBidi"/>
          <w:sz w:val="18"/>
          <w:lang w:eastAsia="ja-JP"/>
        </w:rPr>
        <w:t>.</w:t>
      </w:r>
      <w:r w:rsidR="00B67270" w:rsidRPr="00F17B55">
        <w:rPr>
          <w:rFonts w:cstheme="minorBidi"/>
          <w:sz w:val="18"/>
          <w:lang w:eastAsia="ja-JP"/>
        </w:rPr>
        <w:t xml:space="preserve"> </w:t>
      </w:r>
      <w:r w:rsidR="00897CE0" w:rsidRPr="00F17B55">
        <w:rPr>
          <w:rFonts w:cstheme="minorBidi"/>
          <w:sz w:val="18"/>
          <w:lang w:eastAsia="ja-JP"/>
        </w:rPr>
        <w:t xml:space="preserve">Another </w:t>
      </w:r>
      <w:r w:rsidR="00B67270" w:rsidRPr="00F17B55">
        <w:rPr>
          <w:rFonts w:cstheme="minorBidi"/>
          <w:sz w:val="18"/>
          <w:lang w:eastAsia="ja-JP"/>
        </w:rPr>
        <w:t>gateway in the network might serve as back up for the nodes</w:t>
      </w:r>
      <w:r w:rsidR="00897CE0">
        <w:rPr>
          <w:rFonts w:cstheme="minorBidi"/>
          <w:sz w:val="18"/>
          <w:lang w:eastAsia="ja-JP"/>
        </w:rPr>
        <w:t>, thus</w:t>
      </w:r>
      <w:r w:rsidR="00B67270" w:rsidRPr="00F17B55">
        <w:rPr>
          <w:rFonts w:cstheme="minorBidi"/>
          <w:sz w:val="18"/>
          <w:lang w:eastAsia="ja-JP"/>
        </w:rPr>
        <w:t xml:space="preserve"> allowing them</w:t>
      </w:r>
      <w:r w:rsidR="00DB351C">
        <w:rPr>
          <w:rFonts w:cstheme="minorBidi"/>
          <w:sz w:val="18"/>
          <w:lang w:eastAsia="ja-JP"/>
        </w:rPr>
        <w:t xml:space="preserve"> to continue delivering measures</w:t>
      </w:r>
      <w:r w:rsidR="00B67270" w:rsidRPr="00F17B55">
        <w:rPr>
          <w:rFonts w:cstheme="minorBidi"/>
          <w:sz w:val="18"/>
          <w:lang w:eastAsia="ja-JP"/>
        </w:rPr>
        <w:t xml:space="preserve"> an</w:t>
      </w:r>
      <w:r w:rsidR="00897CE0">
        <w:rPr>
          <w:rFonts w:cstheme="minorBidi"/>
          <w:sz w:val="18"/>
          <w:lang w:eastAsia="ja-JP"/>
        </w:rPr>
        <w:t>d</w:t>
      </w:r>
      <w:r w:rsidR="00B67270" w:rsidRPr="00F17B55">
        <w:rPr>
          <w:rFonts w:cstheme="minorBidi"/>
          <w:sz w:val="18"/>
          <w:lang w:eastAsia="ja-JP"/>
        </w:rPr>
        <w:t xml:space="preserve"> keeping them communicated with the server</w:t>
      </w:r>
      <w:r w:rsidR="00C44B53">
        <w:rPr>
          <w:rFonts w:cstheme="minorBidi"/>
          <w:sz w:val="18"/>
          <w:lang w:eastAsia="ja-JP"/>
        </w:rPr>
        <w:t>.</w:t>
      </w:r>
    </w:p>
    <w:p w:rsidR="00C44B53" w:rsidRPr="00C44B53" w:rsidRDefault="000677DB" w:rsidP="00C44B53">
      <w:pPr>
        <w:pStyle w:val="Head1"/>
        <w:rPr>
          <w:rFonts w:cstheme="minorBidi"/>
          <w:sz w:val="18"/>
          <w:lang w:val="en-US" w:eastAsia="ja-JP"/>
        </w:rPr>
      </w:pPr>
      <w:r w:rsidRPr="00F17CC4">
        <w:rPr>
          <w:rFonts w:cstheme="minorBidi"/>
          <w:sz w:val="18"/>
          <w:lang w:val="en-US" w:eastAsia="ja-JP"/>
          <w:rPrChange w:id="403" w:author="Miguel" w:date="2021-05-14T15:18:00Z">
            <w:rPr>
              <w:rFonts w:cstheme="minorBidi"/>
              <w:sz w:val="18"/>
              <w:highlight w:val="cyan"/>
              <w:lang w:val="en-US" w:eastAsia="ja-JP"/>
            </w:rPr>
          </w:rPrChange>
        </w:rPr>
        <w:t>Gateways</w:t>
      </w:r>
      <w:r w:rsidRPr="00C44B53">
        <w:rPr>
          <w:rFonts w:cstheme="minorBidi"/>
          <w:sz w:val="18"/>
          <w:lang w:val="en-US" w:eastAsia="ja-JP"/>
        </w:rPr>
        <w:t xml:space="preserve"> should be placed in altitude above </w:t>
      </w:r>
      <w:r w:rsidR="00897CE0">
        <w:rPr>
          <w:rFonts w:cstheme="minorBidi"/>
          <w:sz w:val="18"/>
          <w:lang w:val="en-US" w:eastAsia="ja-JP"/>
        </w:rPr>
        <w:t xml:space="preserve">the </w:t>
      </w:r>
      <w:r w:rsidRPr="00C44B53">
        <w:rPr>
          <w:rFonts w:cstheme="minorBidi"/>
          <w:sz w:val="18"/>
          <w:lang w:val="en-US" w:eastAsia="ja-JP"/>
        </w:rPr>
        <w:t xml:space="preserve">building average height, trying to generate a direct line of sight from </w:t>
      </w:r>
      <w:r w:rsidR="00BF6290">
        <w:rPr>
          <w:rFonts w:cstheme="minorBidi"/>
          <w:sz w:val="18"/>
          <w:lang w:val="en-US" w:eastAsia="ja-JP"/>
        </w:rPr>
        <w:t>the gateway</w:t>
      </w:r>
      <w:r w:rsidR="00BF6290" w:rsidRPr="00C44B53">
        <w:rPr>
          <w:rFonts w:cstheme="minorBidi"/>
          <w:sz w:val="18"/>
          <w:lang w:val="en-US" w:eastAsia="ja-JP"/>
        </w:rPr>
        <w:t xml:space="preserve"> </w:t>
      </w:r>
      <w:r w:rsidRPr="00C44B53">
        <w:rPr>
          <w:rFonts w:cstheme="minorBidi"/>
          <w:sz w:val="18"/>
          <w:lang w:val="en-US" w:eastAsia="ja-JP"/>
        </w:rPr>
        <w:t>to measurement units</w:t>
      </w:r>
      <w:r w:rsidR="00BF6290">
        <w:rPr>
          <w:rFonts w:cstheme="minorBidi"/>
          <w:sz w:val="18"/>
          <w:lang w:val="en-US" w:eastAsia="ja-JP"/>
        </w:rPr>
        <w:t>,</w:t>
      </w:r>
      <w:r w:rsidRPr="00C44B53">
        <w:rPr>
          <w:rFonts w:cstheme="minorBidi"/>
          <w:sz w:val="18"/>
          <w:lang w:val="en-US" w:eastAsia="ja-JP"/>
        </w:rPr>
        <w:t xml:space="preserve"> so messages are deliver</w:t>
      </w:r>
      <w:r w:rsidR="00BF6290">
        <w:rPr>
          <w:rFonts w:cstheme="minorBidi"/>
          <w:sz w:val="18"/>
          <w:lang w:val="en-US" w:eastAsia="ja-JP"/>
        </w:rPr>
        <w:t>ed</w:t>
      </w:r>
      <w:r w:rsidRPr="00C44B53">
        <w:rPr>
          <w:rFonts w:cstheme="minorBidi"/>
          <w:sz w:val="18"/>
          <w:lang w:val="en-US" w:eastAsia="ja-JP"/>
        </w:rPr>
        <w:t xml:space="preserve"> </w:t>
      </w:r>
      <w:r w:rsidR="00030011" w:rsidRPr="00C44B53">
        <w:rPr>
          <w:rFonts w:cstheme="minorBidi"/>
          <w:sz w:val="18"/>
          <w:lang w:val="en-US" w:eastAsia="ja-JP"/>
        </w:rPr>
        <w:t xml:space="preserve">and </w:t>
      </w:r>
      <w:r w:rsidR="00C44B53" w:rsidRPr="00C44B53">
        <w:rPr>
          <w:rFonts w:cstheme="minorBidi"/>
          <w:sz w:val="18"/>
          <w:lang w:val="en-US" w:eastAsia="ja-JP"/>
        </w:rPr>
        <w:t>received</w:t>
      </w:r>
      <w:r w:rsidR="00C44B53">
        <w:rPr>
          <w:rFonts w:cstheme="minorBidi"/>
          <w:sz w:val="18"/>
          <w:lang w:val="en-US" w:eastAsia="ja-JP"/>
        </w:rPr>
        <w:t>.</w:t>
      </w:r>
      <w:r w:rsidRPr="00C44B53">
        <w:rPr>
          <w:rFonts w:cstheme="minorBidi"/>
          <w:sz w:val="18"/>
          <w:lang w:val="en-US" w:eastAsia="ja-JP"/>
        </w:rPr>
        <w:t xml:space="preserve"> </w:t>
      </w:r>
      <w:r w:rsidR="00BF6290" w:rsidRPr="00C44B53">
        <w:rPr>
          <w:rFonts w:cstheme="minorBidi"/>
          <w:sz w:val="18"/>
          <w:lang w:val="en-US" w:eastAsia="ja-JP"/>
        </w:rPr>
        <w:t>Notwithstanding</w:t>
      </w:r>
      <w:r w:rsidR="00BF6290">
        <w:rPr>
          <w:rFonts w:cstheme="minorBidi"/>
          <w:sz w:val="18"/>
          <w:lang w:val="en-US" w:eastAsia="ja-JP"/>
        </w:rPr>
        <w:t>,</w:t>
      </w:r>
      <w:r w:rsidR="00BF6290" w:rsidRPr="00C44B53">
        <w:rPr>
          <w:rFonts w:cstheme="minorBidi"/>
          <w:sz w:val="18"/>
          <w:lang w:val="en-US" w:eastAsia="ja-JP"/>
        </w:rPr>
        <w:t xml:space="preserve"> </w:t>
      </w:r>
      <w:r w:rsidR="00C44B53">
        <w:rPr>
          <w:rFonts w:cstheme="minorBidi"/>
          <w:sz w:val="18"/>
          <w:lang w:val="en-US" w:eastAsia="ja-JP"/>
        </w:rPr>
        <w:t>tuning</w:t>
      </w:r>
      <w:r w:rsidR="00030011" w:rsidRPr="00C44B53">
        <w:rPr>
          <w:rFonts w:cstheme="minorBidi"/>
          <w:sz w:val="18"/>
          <w:lang w:val="en-US" w:eastAsia="ja-JP"/>
        </w:rPr>
        <w:t xml:space="preserve"> parameters </w:t>
      </w:r>
      <w:r w:rsidR="00BF6290">
        <w:rPr>
          <w:rFonts w:cstheme="minorBidi"/>
          <w:sz w:val="18"/>
          <w:lang w:val="en-US" w:eastAsia="ja-JP"/>
        </w:rPr>
        <w:t xml:space="preserve">such </w:t>
      </w:r>
      <w:r w:rsidR="00030011" w:rsidRPr="00C44B53">
        <w:rPr>
          <w:rFonts w:cstheme="minorBidi"/>
          <w:sz w:val="18"/>
          <w:lang w:val="en-US" w:eastAsia="ja-JP"/>
        </w:rPr>
        <w:t xml:space="preserve">as </w:t>
      </w:r>
      <w:r w:rsidR="00E43DBB">
        <w:rPr>
          <w:rFonts w:cstheme="minorBidi"/>
          <w:sz w:val="18"/>
          <w:lang w:val="en-US" w:eastAsia="ja-JP"/>
        </w:rPr>
        <w:t xml:space="preserve">the </w:t>
      </w:r>
      <w:r w:rsidR="00030011" w:rsidRPr="00C44B53">
        <w:rPr>
          <w:rFonts w:cstheme="minorBidi"/>
          <w:sz w:val="18"/>
          <w:lang w:val="en-US" w:eastAsia="ja-JP"/>
        </w:rPr>
        <w:t xml:space="preserve">Spreading Factor might </w:t>
      </w:r>
      <w:r w:rsidR="00AC26E5" w:rsidRPr="00C44B53">
        <w:rPr>
          <w:rFonts w:cstheme="minorBidi"/>
          <w:sz w:val="18"/>
          <w:lang w:val="en-US" w:eastAsia="ja-JP"/>
        </w:rPr>
        <w:t>upgrade signal power</w:t>
      </w:r>
      <w:r w:rsidR="00B1388B">
        <w:rPr>
          <w:rFonts w:cstheme="minorBidi"/>
          <w:sz w:val="18"/>
          <w:lang w:val="en-US" w:eastAsia="ja-JP"/>
        </w:rPr>
        <w:t>. Therefore,</w:t>
      </w:r>
      <w:r w:rsidR="00AC26E5" w:rsidRPr="00C44B53">
        <w:rPr>
          <w:rFonts w:cstheme="minorBidi"/>
          <w:sz w:val="18"/>
          <w:lang w:val="en-US" w:eastAsia="ja-JP"/>
        </w:rPr>
        <w:t xml:space="preserve"> when</w:t>
      </w:r>
      <w:r w:rsidR="00030011" w:rsidRPr="00C44B53">
        <w:rPr>
          <w:rFonts w:cstheme="minorBidi"/>
          <w:sz w:val="18"/>
          <w:lang w:val="en-US" w:eastAsia="ja-JP"/>
        </w:rPr>
        <w:t xml:space="preserve"> </w:t>
      </w:r>
      <w:r w:rsidR="000D5FF6">
        <w:rPr>
          <w:rFonts w:cstheme="minorBidi"/>
          <w:sz w:val="18"/>
          <w:lang w:val="en-US" w:eastAsia="ja-JP"/>
        </w:rPr>
        <w:t xml:space="preserve">the </w:t>
      </w:r>
      <w:r w:rsidR="00030011" w:rsidRPr="00C44B53">
        <w:rPr>
          <w:rFonts w:cstheme="minorBidi"/>
          <w:sz w:val="18"/>
          <w:lang w:val="en-US" w:eastAsia="ja-JP"/>
        </w:rPr>
        <w:t>signal</w:t>
      </w:r>
      <w:r w:rsidR="00AC26E5" w:rsidRPr="00C44B53">
        <w:rPr>
          <w:rFonts w:cstheme="minorBidi"/>
          <w:sz w:val="18"/>
          <w:lang w:val="en-US" w:eastAsia="ja-JP"/>
        </w:rPr>
        <w:t xml:space="preserve"> </w:t>
      </w:r>
      <w:r w:rsidR="00475DF9">
        <w:rPr>
          <w:rFonts w:cstheme="minorBidi"/>
          <w:sz w:val="18"/>
          <w:lang w:val="en-US" w:eastAsia="ja-JP"/>
        </w:rPr>
        <w:t>is</w:t>
      </w:r>
      <w:r w:rsidR="00475DF9" w:rsidRPr="00C44B53">
        <w:rPr>
          <w:rFonts w:cstheme="minorBidi"/>
          <w:sz w:val="18"/>
          <w:lang w:val="en-US" w:eastAsia="ja-JP"/>
        </w:rPr>
        <w:t xml:space="preserve"> </w:t>
      </w:r>
      <w:r w:rsidRPr="00C44B53">
        <w:rPr>
          <w:rFonts w:cstheme="minorBidi"/>
          <w:sz w:val="18"/>
          <w:lang w:val="en-US" w:eastAsia="ja-JP"/>
        </w:rPr>
        <w:t>obstructed by obstacles as wall</w:t>
      </w:r>
      <w:r w:rsidR="00475DF9">
        <w:rPr>
          <w:rFonts w:cstheme="minorBidi"/>
          <w:sz w:val="18"/>
          <w:lang w:val="en-US" w:eastAsia="ja-JP"/>
        </w:rPr>
        <w:t>s,</w:t>
      </w:r>
      <w:r w:rsidRPr="00C44B53">
        <w:rPr>
          <w:rFonts w:cstheme="minorBidi"/>
          <w:sz w:val="18"/>
          <w:lang w:val="en-US" w:eastAsia="ja-JP"/>
        </w:rPr>
        <w:t xml:space="preserve"> </w:t>
      </w:r>
      <w:r w:rsidR="00AC26E5" w:rsidRPr="00C44B53">
        <w:rPr>
          <w:rFonts w:cstheme="minorBidi"/>
          <w:sz w:val="18"/>
          <w:lang w:val="en-US" w:eastAsia="ja-JP"/>
        </w:rPr>
        <w:t>the gateway can still receive</w:t>
      </w:r>
      <w:r w:rsidR="00030011" w:rsidRPr="00C44B53">
        <w:rPr>
          <w:rFonts w:cstheme="minorBidi"/>
          <w:sz w:val="18"/>
          <w:lang w:val="en-US" w:eastAsia="ja-JP"/>
        </w:rPr>
        <w:t xml:space="preserve"> </w:t>
      </w:r>
      <w:r w:rsidRPr="00C44B53">
        <w:rPr>
          <w:rFonts w:cstheme="minorBidi"/>
          <w:sz w:val="18"/>
          <w:lang w:val="en-US" w:eastAsia="ja-JP"/>
        </w:rPr>
        <w:t xml:space="preserve">the </w:t>
      </w:r>
      <w:r w:rsidR="00AC26E5" w:rsidRPr="00C44B53">
        <w:rPr>
          <w:rFonts w:cstheme="minorBidi"/>
          <w:sz w:val="18"/>
          <w:lang w:val="en-US" w:eastAsia="ja-JP"/>
        </w:rPr>
        <w:t>signal</w:t>
      </w:r>
      <w:r w:rsidR="00475DF9">
        <w:rPr>
          <w:rFonts w:cstheme="minorBidi"/>
          <w:sz w:val="18"/>
          <w:lang w:val="en-US" w:eastAsia="ja-JP"/>
        </w:rPr>
        <w:t>.</w:t>
      </w:r>
      <w:r w:rsidRPr="00C44B53">
        <w:rPr>
          <w:rFonts w:cstheme="minorBidi"/>
          <w:sz w:val="18"/>
          <w:lang w:val="en-US" w:eastAsia="ja-JP"/>
        </w:rPr>
        <w:t xml:space="preserve"> </w:t>
      </w:r>
      <w:r w:rsidR="00475DF9" w:rsidRPr="00C44B53">
        <w:rPr>
          <w:rFonts w:cstheme="minorBidi"/>
          <w:sz w:val="18"/>
          <w:lang w:val="en-US" w:eastAsia="ja-JP"/>
        </w:rPr>
        <w:t xml:space="preserve">In </w:t>
      </w:r>
      <w:r w:rsidR="00C44B53" w:rsidRPr="00C44B53">
        <w:rPr>
          <w:rFonts w:cstheme="minorBidi"/>
          <w:sz w:val="18"/>
          <w:lang w:val="en-US" w:eastAsia="ja-JP"/>
        </w:rPr>
        <w:t>areas where many nodes are deployed</w:t>
      </w:r>
      <w:r w:rsidR="00475DF9">
        <w:rPr>
          <w:rFonts w:cstheme="minorBidi"/>
          <w:sz w:val="18"/>
          <w:lang w:val="en-US" w:eastAsia="ja-JP"/>
        </w:rPr>
        <w:t>, it</w:t>
      </w:r>
      <w:r w:rsidR="00C44B53" w:rsidRPr="00C44B53">
        <w:rPr>
          <w:rFonts w:cstheme="minorBidi"/>
          <w:sz w:val="18"/>
          <w:lang w:val="en-US" w:eastAsia="ja-JP"/>
        </w:rPr>
        <w:t xml:space="preserve"> is convenient </w:t>
      </w:r>
      <w:r w:rsidR="00475DF9">
        <w:rPr>
          <w:rFonts w:cstheme="minorBidi"/>
          <w:sz w:val="18"/>
          <w:lang w:val="en-US" w:eastAsia="ja-JP"/>
        </w:rPr>
        <w:t xml:space="preserve">to </w:t>
      </w:r>
      <w:r w:rsidR="00C44B53" w:rsidRPr="00C44B53">
        <w:rPr>
          <w:rFonts w:cstheme="minorBidi"/>
          <w:sz w:val="18"/>
          <w:lang w:val="en-US" w:eastAsia="ja-JP"/>
        </w:rPr>
        <w:t>review node distribution and configuration</w:t>
      </w:r>
      <w:r w:rsidR="00FA4EA2">
        <w:rPr>
          <w:rFonts w:cstheme="minorBidi"/>
          <w:sz w:val="18"/>
          <w:lang w:val="en-US" w:eastAsia="ja-JP"/>
        </w:rPr>
        <w:t>,</w:t>
      </w:r>
      <w:r w:rsidR="00C44B53" w:rsidRPr="00C44B53">
        <w:rPr>
          <w:rFonts w:cstheme="minorBidi"/>
          <w:sz w:val="18"/>
          <w:lang w:val="en-US" w:eastAsia="ja-JP"/>
        </w:rPr>
        <w:t xml:space="preserve"> as suggested by </w:t>
      </w:r>
      <w:r w:rsidR="00C44B53" w:rsidRPr="00C44B53">
        <w:rPr>
          <w:rFonts w:cstheme="minorBidi"/>
          <w:sz w:val="18"/>
          <w:lang w:val="en-US" w:eastAsia="ja-JP"/>
        </w:rPr>
        <w:fldChar w:fldCharType="begin" w:fldLock="1"/>
      </w:r>
      <w:r w:rsidR="00C44B53" w:rsidRPr="00C44B53">
        <w:rPr>
          <w:rFonts w:cstheme="minorBidi"/>
          <w:sz w:val="18"/>
          <w:lang w:val="en-US" w:eastAsia="ja-JP"/>
        </w:rPr>
        <w:instrText>ADDIN CSL_CITATION {"citationItems":[{"id":"ITEM-1","itemData":{"DOI":"10.1109/TII.2020.2967123","ISSN":"19410050","abstract":"Long range (LoRa) is a wireless communication standard specifically targeted for resource-constrained Internet of Things (IoT) devices. LoRa is a promising solution for smart city applications as it can provide long-range connectivity with a low energy consumption. The number of LoRa-based networks is growing due to its operation in the unlicensed radio bands and the ease of network deployments. However, the scalability of such networks suffers as the number of deployed devices increases. In particular, the network performance drops due to increased contention and interference in the unlicensed LoRa radio bands. This results in an increased number of dropped messages and, therefore, unreliable network communications. Nevertheless, network performance can be improved by appropriately configuring the radio parameters of each node. To this end, in this article we formulate integer linear programming models to configure LoRa nodes with the optimal parameters that allow all devices to reliably send data with a low energy consumption. We evaluate the performance of our solutions through extensive network simulations considering different types of realistic deployments. We find that our solution consistently achieves a higher delivery ratio (up to 8% higher) than the state of the art with minimal energy consumption. Moreover, the higher delivery ratio is achieved by a large percentage of nodes in each network, thereby resulting in a fair allocation of radio resources. Finally, the optimal network configurations are obtained within a short time, usually much faster than the state of the art. Thus, our solution can be readily used by network operators to determine optimal configurations for their IoT deployments, resulting in improved network reliability.","author":[{"dropping-particle":"","family":"Premsankar","given":"Gopika","non-dropping-particle":"","parse-names":false,"suffix":""},{"dropping-particle":"","family":"Ghaddar","given":"Bissan","non-dropping-particle":"","parse-names":false,"suffix":""},{"dropping-particle":"","family":"Slabicki","given":"Mariusz","non-dropping-particle":"","parse-names":false,"suffix":""},{"dropping-particle":"Di","family":"Francesco","given":"Mario","non-dropping-particle":"","parse-names":false,"suffix":""}],"container-title":"IEEE Transactions on Industrial Informatics","id":"ITEM-1","issue":"12","issued":{"date-parts":[["2020","12","1"]]},"page":"7243-7254","publisher":"IEEE Computer Society","title":"Optimal Configuration of LoRa Networks in Smart Cities","type":"article-journal","volume":"16"},"uris":["http://www.mendeley.com/documents/?uuid=c00087b7-0001-3cf0-91fd-366cdbc77d61"]}],"mendeley":{"formattedCitation":"(Premsankar, Ghaddar, Slabicki, &amp; Francesco, 2020)","plainTextFormattedCitation":"(Premsankar, Ghaddar, Slabicki, &amp; Francesco, 2020)","previouslyFormattedCitation":"(Premsankar, Ghaddar, Slabicki, &amp; Francesco, 2020)"},"properties":{"noteIndex":0},"schema":"https://github.com/citation-style-language/schema/raw/master/csl-citation.json"}</w:instrText>
      </w:r>
      <w:r w:rsidR="00C44B53" w:rsidRPr="00C44B53">
        <w:rPr>
          <w:rFonts w:cstheme="minorBidi"/>
          <w:sz w:val="18"/>
          <w:lang w:val="en-US" w:eastAsia="ja-JP"/>
        </w:rPr>
        <w:fldChar w:fldCharType="separate"/>
      </w:r>
      <w:r w:rsidR="00C44B53" w:rsidRPr="00C44B53">
        <w:rPr>
          <w:rFonts w:cstheme="minorBidi"/>
          <w:noProof/>
          <w:sz w:val="18"/>
          <w:lang w:val="en-US" w:eastAsia="ja-JP"/>
        </w:rPr>
        <w:t>(Premsankar</w:t>
      </w:r>
      <w:r w:rsidR="0012150B">
        <w:rPr>
          <w:rFonts w:cstheme="minorBidi"/>
          <w:noProof/>
          <w:sz w:val="18"/>
          <w:lang w:val="en-US" w:eastAsia="ja-JP"/>
        </w:rPr>
        <w:t xml:space="preserve"> et al.</w:t>
      </w:r>
      <w:r w:rsidR="00C44B53" w:rsidRPr="00C44B53">
        <w:rPr>
          <w:rFonts w:cstheme="minorBidi"/>
          <w:noProof/>
          <w:sz w:val="18"/>
          <w:lang w:val="en-US" w:eastAsia="ja-JP"/>
        </w:rPr>
        <w:t>, 2020)</w:t>
      </w:r>
      <w:r w:rsidR="00C44B53" w:rsidRPr="00C44B53">
        <w:rPr>
          <w:rFonts w:cstheme="minorBidi"/>
          <w:sz w:val="18"/>
          <w:lang w:val="en-US" w:eastAsia="ja-JP"/>
        </w:rPr>
        <w:fldChar w:fldCharType="end"/>
      </w:r>
      <w:r w:rsidR="00C44B53" w:rsidRPr="00C44B53">
        <w:rPr>
          <w:rFonts w:cstheme="minorBidi"/>
          <w:sz w:val="18"/>
          <w:lang w:val="en-US" w:eastAsia="ja-JP"/>
        </w:rPr>
        <w:t xml:space="preserve"> . </w:t>
      </w:r>
    </w:p>
    <w:p w:rsidR="001E0F1E" w:rsidRDefault="001E0F1E" w:rsidP="00F17B55">
      <w:pPr>
        <w:pStyle w:val="Statements"/>
        <w:spacing w:line="276" w:lineRule="auto"/>
        <w:ind w:firstLine="0"/>
        <w:rPr>
          <w:lang w:val="en-GB" w:eastAsia="ja-JP"/>
        </w:rPr>
      </w:pPr>
    </w:p>
    <w:p w:rsidR="001E0F1E" w:rsidRDefault="00145078" w:rsidP="00F17B55">
      <w:pPr>
        <w:pStyle w:val="Statements"/>
        <w:spacing w:line="276" w:lineRule="auto"/>
        <w:ind w:firstLine="0"/>
        <w:rPr>
          <w:lang w:eastAsia="ja-JP"/>
        </w:rPr>
      </w:pPr>
      <w:r>
        <w:rPr>
          <w:lang w:eastAsia="ja-JP"/>
        </w:rPr>
        <w:t>When grouping containers</w:t>
      </w:r>
      <w:r w:rsidR="00FA4EA2">
        <w:rPr>
          <w:lang w:eastAsia="ja-JP"/>
        </w:rPr>
        <w:t>,</w:t>
      </w:r>
      <w:r>
        <w:rPr>
          <w:lang w:eastAsia="ja-JP"/>
        </w:rPr>
        <w:t xml:space="preserve"> </w:t>
      </w:r>
      <w:r w:rsidR="00AC26E5">
        <w:rPr>
          <w:lang w:eastAsia="ja-JP"/>
        </w:rPr>
        <w:t xml:space="preserve">other </w:t>
      </w:r>
      <w:r w:rsidR="0076727E">
        <w:rPr>
          <w:lang w:eastAsia="ja-JP"/>
        </w:rPr>
        <w:t>factors need to be reviewed</w:t>
      </w:r>
      <w:r w:rsidR="00FA4EA2">
        <w:rPr>
          <w:lang w:eastAsia="ja-JP"/>
        </w:rPr>
        <w:t>,</w:t>
      </w:r>
      <w:r w:rsidR="0076727E">
        <w:rPr>
          <w:lang w:eastAsia="ja-JP"/>
        </w:rPr>
        <w:t xml:space="preserve"> not only</w:t>
      </w:r>
      <w:r>
        <w:rPr>
          <w:lang w:eastAsia="ja-JP"/>
        </w:rPr>
        <w:t xml:space="preserve"> geographical proximity, for instance</w:t>
      </w:r>
      <w:r w:rsidR="00FA4EA2">
        <w:rPr>
          <w:lang w:eastAsia="ja-JP"/>
        </w:rPr>
        <w:t>,</w:t>
      </w:r>
      <w:r>
        <w:rPr>
          <w:lang w:eastAsia="ja-JP"/>
        </w:rPr>
        <w:t xml:space="preserve"> hydric resources </w:t>
      </w:r>
      <w:r w:rsidR="004D6DD4">
        <w:rPr>
          <w:lang w:eastAsia="ja-JP"/>
        </w:rPr>
        <w:t xml:space="preserve">such </w:t>
      </w:r>
      <w:r w:rsidR="00F90332">
        <w:rPr>
          <w:lang w:eastAsia="ja-JP"/>
        </w:rPr>
        <w:t>as wetlands</w:t>
      </w:r>
      <w:r>
        <w:rPr>
          <w:lang w:eastAsia="ja-JP"/>
        </w:rPr>
        <w:t xml:space="preserve"> and rivers</w:t>
      </w:r>
      <w:r w:rsidR="00F90332">
        <w:rPr>
          <w:lang w:eastAsia="ja-JP"/>
        </w:rPr>
        <w:t>.</w:t>
      </w:r>
      <w:r>
        <w:rPr>
          <w:lang w:eastAsia="ja-JP"/>
        </w:rPr>
        <w:t xml:space="preserve"> </w:t>
      </w:r>
      <w:r w:rsidR="00F90332">
        <w:rPr>
          <w:lang w:eastAsia="ja-JP"/>
        </w:rPr>
        <w:t>I</w:t>
      </w:r>
      <w:r>
        <w:rPr>
          <w:lang w:eastAsia="ja-JP"/>
        </w:rPr>
        <w:t>n</w:t>
      </w:r>
      <w:r w:rsidR="00F90332">
        <w:rPr>
          <w:lang w:eastAsia="ja-JP"/>
        </w:rPr>
        <w:t xml:space="preserve"> </w:t>
      </w:r>
      <w:r>
        <w:rPr>
          <w:lang w:eastAsia="ja-JP"/>
        </w:rPr>
        <w:t xml:space="preserve">this </w:t>
      </w:r>
      <w:r w:rsidR="004101B6">
        <w:rPr>
          <w:lang w:eastAsia="ja-JP"/>
        </w:rPr>
        <w:t>work,</w:t>
      </w:r>
      <w:r>
        <w:rPr>
          <w:lang w:eastAsia="ja-JP"/>
        </w:rPr>
        <w:t xml:space="preserve"> we </w:t>
      </w:r>
      <w:r w:rsidR="00F52B74">
        <w:rPr>
          <w:lang w:eastAsia="ja-JP"/>
        </w:rPr>
        <w:t xml:space="preserve">observed </w:t>
      </w:r>
      <w:r>
        <w:rPr>
          <w:lang w:eastAsia="ja-JP"/>
        </w:rPr>
        <w:t>that clustering aggregates container</w:t>
      </w:r>
      <w:r w:rsidR="00AC26E5">
        <w:rPr>
          <w:lang w:eastAsia="ja-JP"/>
        </w:rPr>
        <w:t>s</w:t>
      </w:r>
      <w:r>
        <w:rPr>
          <w:lang w:eastAsia="ja-JP"/>
        </w:rPr>
        <w:t xml:space="preserve"> that were relatively close, but </w:t>
      </w:r>
      <w:r w:rsidR="00AC26E5">
        <w:rPr>
          <w:lang w:eastAsia="ja-JP"/>
        </w:rPr>
        <w:t>some of them</w:t>
      </w:r>
      <w:r>
        <w:rPr>
          <w:lang w:eastAsia="ja-JP"/>
        </w:rPr>
        <w:t xml:space="preserve"> were separated </w:t>
      </w:r>
      <w:r w:rsidR="00EB51E0">
        <w:rPr>
          <w:lang w:eastAsia="ja-JP"/>
        </w:rPr>
        <w:t xml:space="preserve">by a </w:t>
      </w:r>
      <w:del w:id="404" w:author="lfninov lfninov" w:date="2021-05-27T10:59:00Z">
        <w:r w:rsidR="00EB51E0" w:rsidDel="00241BDB">
          <w:rPr>
            <w:lang w:eastAsia="ja-JP"/>
          </w:rPr>
          <w:delText>river</w:delText>
        </w:r>
      </w:del>
      <w:ins w:id="405" w:author="lfninov lfninov" w:date="2021-05-27T10:59:00Z">
        <w:r w:rsidR="00241BDB">
          <w:rPr>
            <w:lang w:eastAsia="ja-JP"/>
          </w:rPr>
          <w:t>creek</w:t>
        </w:r>
      </w:ins>
      <w:r w:rsidR="005A6823">
        <w:rPr>
          <w:lang w:eastAsia="ja-JP"/>
        </w:rPr>
        <w:t>.</w:t>
      </w:r>
      <w:r>
        <w:rPr>
          <w:lang w:eastAsia="ja-JP"/>
        </w:rPr>
        <w:t xml:space="preserve"> </w:t>
      </w:r>
      <w:r w:rsidR="005A6823">
        <w:rPr>
          <w:lang w:eastAsia="ja-JP"/>
        </w:rPr>
        <w:t xml:space="preserve">Aggregating </w:t>
      </w:r>
      <w:r w:rsidR="00EB51E0">
        <w:rPr>
          <w:lang w:eastAsia="ja-JP"/>
        </w:rPr>
        <w:t>those</w:t>
      </w:r>
      <w:r w:rsidR="00AC26E5">
        <w:rPr>
          <w:lang w:eastAsia="ja-JP"/>
        </w:rPr>
        <w:t xml:space="preserve"> </w:t>
      </w:r>
      <w:r w:rsidR="005A6823">
        <w:rPr>
          <w:lang w:eastAsia="ja-JP"/>
        </w:rPr>
        <w:t xml:space="preserve">containers </w:t>
      </w:r>
      <w:r w:rsidR="00AC26E5">
        <w:rPr>
          <w:lang w:eastAsia="ja-JP"/>
        </w:rPr>
        <w:t xml:space="preserve">in the same </w:t>
      </w:r>
      <w:r w:rsidR="004101B6">
        <w:rPr>
          <w:lang w:eastAsia="ja-JP"/>
        </w:rPr>
        <w:t>group impl</w:t>
      </w:r>
      <w:r w:rsidR="005A6823">
        <w:rPr>
          <w:lang w:eastAsia="ja-JP"/>
        </w:rPr>
        <w:t>ies</w:t>
      </w:r>
      <w:r w:rsidR="00AC26E5">
        <w:rPr>
          <w:lang w:eastAsia="ja-JP"/>
        </w:rPr>
        <w:t xml:space="preserve"> to</w:t>
      </w:r>
      <w:r>
        <w:rPr>
          <w:lang w:eastAsia="ja-JP"/>
        </w:rPr>
        <w:t xml:space="preserve"> circle the river until the next bridge, </w:t>
      </w:r>
      <w:r w:rsidR="00AC26E5">
        <w:rPr>
          <w:lang w:eastAsia="ja-JP"/>
        </w:rPr>
        <w:t xml:space="preserve">which </w:t>
      </w:r>
      <w:r>
        <w:rPr>
          <w:lang w:eastAsia="ja-JP"/>
        </w:rPr>
        <w:t xml:space="preserve">increases travel distance </w:t>
      </w:r>
      <w:r w:rsidR="00032F8A">
        <w:rPr>
          <w:lang w:eastAsia="ja-JP"/>
        </w:rPr>
        <w:t xml:space="preserve">and </w:t>
      </w:r>
      <w:r>
        <w:rPr>
          <w:lang w:eastAsia="ja-JP"/>
        </w:rPr>
        <w:t>affect</w:t>
      </w:r>
      <w:r w:rsidR="00AC26E5">
        <w:rPr>
          <w:lang w:eastAsia="ja-JP"/>
        </w:rPr>
        <w:t>s</w:t>
      </w:r>
      <w:r>
        <w:rPr>
          <w:lang w:eastAsia="ja-JP"/>
        </w:rPr>
        <w:t xml:space="preserve"> negatively the route efficiency</w:t>
      </w:r>
      <w:r w:rsidR="004101B6">
        <w:rPr>
          <w:lang w:eastAsia="ja-JP"/>
        </w:rPr>
        <w:t>.</w:t>
      </w:r>
      <w:r w:rsidR="00AC26E5">
        <w:rPr>
          <w:lang w:eastAsia="ja-JP"/>
        </w:rPr>
        <w:t xml:space="preserve"> </w:t>
      </w:r>
      <w:r w:rsidR="004101B6">
        <w:rPr>
          <w:lang w:eastAsia="ja-JP"/>
        </w:rPr>
        <w:t>T</w:t>
      </w:r>
      <w:r w:rsidR="00AC26E5">
        <w:rPr>
          <w:lang w:eastAsia="ja-JP"/>
        </w:rPr>
        <w:t>o</w:t>
      </w:r>
      <w:r w:rsidR="004101B6">
        <w:rPr>
          <w:lang w:eastAsia="ja-JP"/>
        </w:rPr>
        <w:t xml:space="preserve"> </w:t>
      </w:r>
      <w:r w:rsidR="00AC26E5">
        <w:rPr>
          <w:lang w:eastAsia="ja-JP"/>
        </w:rPr>
        <w:t xml:space="preserve">solve </w:t>
      </w:r>
      <w:r w:rsidR="004101B6">
        <w:rPr>
          <w:lang w:eastAsia="ja-JP"/>
        </w:rPr>
        <w:t>the</w:t>
      </w:r>
      <w:r w:rsidR="00AC26E5">
        <w:rPr>
          <w:lang w:eastAsia="ja-JP"/>
        </w:rPr>
        <w:t xml:space="preserve"> problem</w:t>
      </w:r>
      <w:r w:rsidR="00032F8A">
        <w:rPr>
          <w:lang w:eastAsia="ja-JP"/>
        </w:rPr>
        <w:t>,</w:t>
      </w:r>
      <w:r w:rsidR="00AC26E5">
        <w:rPr>
          <w:lang w:eastAsia="ja-JP"/>
        </w:rPr>
        <w:t xml:space="preserve"> a clustering strategy with spatial boundaries should be implemented in such a way that elements be assigned to groups within the hydric boundaries and </w:t>
      </w:r>
      <w:r w:rsidR="00EA29C4">
        <w:rPr>
          <w:lang w:eastAsia="ja-JP"/>
        </w:rPr>
        <w:t xml:space="preserve">avoid exceeding </w:t>
      </w:r>
      <w:r w:rsidR="00AC26E5">
        <w:rPr>
          <w:lang w:eastAsia="ja-JP"/>
        </w:rPr>
        <w:t>those limits.</w:t>
      </w:r>
      <w:r w:rsidR="001E0F1E">
        <w:rPr>
          <w:lang w:eastAsia="ja-JP"/>
        </w:rPr>
        <w:t xml:space="preserve">   </w:t>
      </w:r>
    </w:p>
    <w:p w:rsidR="001E0F1E" w:rsidRDefault="00AC26E5" w:rsidP="00F17B55">
      <w:pPr>
        <w:pStyle w:val="Statements"/>
        <w:spacing w:line="276" w:lineRule="auto"/>
        <w:ind w:firstLine="0"/>
        <w:rPr>
          <w:lang w:eastAsia="ja-JP"/>
        </w:rPr>
      </w:pPr>
      <w:r>
        <w:rPr>
          <w:lang w:eastAsia="ja-JP"/>
        </w:rPr>
        <w:t xml:space="preserve"> </w:t>
      </w:r>
    </w:p>
    <w:p w:rsidR="001E0F1E" w:rsidRDefault="00AC26E5" w:rsidP="00F17B55">
      <w:pPr>
        <w:pStyle w:val="Statements"/>
        <w:spacing w:line="276" w:lineRule="auto"/>
        <w:ind w:firstLine="0"/>
        <w:rPr>
          <w:lang w:eastAsia="ja-JP"/>
        </w:rPr>
      </w:pPr>
      <w:r>
        <w:rPr>
          <w:lang w:eastAsia="ja-JP"/>
        </w:rPr>
        <w:t xml:space="preserve">Before implementing </w:t>
      </w:r>
      <w:r w:rsidR="0048688F">
        <w:rPr>
          <w:lang w:eastAsia="ja-JP"/>
        </w:rPr>
        <w:t>the proposed collection</w:t>
      </w:r>
      <w:r w:rsidR="004D7694" w:rsidRPr="004D7694">
        <w:rPr>
          <w:lang w:eastAsia="ja-JP"/>
        </w:rPr>
        <w:t xml:space="preserve"> strategy</w:t>
      </w:r>
      <w:r w:rsidR="006A27FB">
        <w:rPr>
          <w:lang w:eastAsia="ja-JP"/>
        </w:rPr>
        <w:t>,</w:t>
      </w:r>
      <w:r w:rsidR="004D7694" w:rsidRPr="004D7694">
        <w:rPr>
          <w:lang w:eastAsia="ja-JP"/>
        </w:rPr>
        <w:t xml:space="preserve"> </w:t>
      </w:r>
      <w:r w:rsidR="0048688F">
        <w:rPr>
          <w:lang w:eastAsia="ja-JP"/>
        </w:rPr>
        <w:t xml:space="preserve">a </w:t>
      </w:r>
      <w:r w:rsidR="004D7694" w:rsidRPr="004D7694">
        <w:rPr>
          <w:lang w:eastAsia="ja-JP"/>
        </w:rPr>
        <w:t>relocation of containers is require</w:t>
      </w:r>
      <w:r w:rsidR="0048688F">
        <w:rPr>
          <w:lang w:eastAsia="ja-JP"/>
        </w:rPr>
        <w:t>d</w:t>
      </w:r>
      <w:r w:rsidR="004D7694" w:rsidRPr="004D7694">
        <w:rPr>
          <w:lang w:eastAsia="ja-JP"/>
        </w:rPr>
        <w:t xml:space="preserve">, </w:t>
      </w:r>
      <w:r w:rsidR="006A27FB">
        <w:rPr>
          <w:lang w:eastAsia="ja-JP"/>
        </w:rPr>
        <w:t xml:space="preserve">hence </w:t>
      </w:r>
      <w:r w:rsidR="0048688F">
        <w:rPr>
          <w:lang w:eastAsia="ja-JP"/>
        </w:rPr>
        <w:t>it is necessary to</w:t>
      </w:r>
      <w:r w:rsidR="004D7694" w:rsidRPr="004D7694">
        <w:rPr>
          <w:lang w:eastAsia="ja-JP"/>
        </w:rPr>
        <w:t xml:space="preserve"> </w:t>
      </w:r>
      <w:r w:rsidR="00E50F1C">
        <w:rPr>
          <w:lang w:eastAsia="ja-JP"/>
        </w:rPr>
        <w:t>find</w:t>
      </w:r>
      <w:r w:rsidR="00E50F1C" w:rsidRPr="004D7694">
        <w:rPr>
          <w:lang w:eastAsia="ja-JP"/>
        </w:rPr>
        <w:t xml:space="preserve"> </w:t>
      </w:r>
      <w:r w:rsidR="004D7694" w:rsidRPr="004D7694">
        <w:rPr>
          <w:lang w:eastAsia="ja-JP"/>
        </w:rPr>
        <w:t xml:space="preserve">a place where containers will be </w:t>
      </w:r>
      <w:r w:rsidR="00596C5A" w:rsidRPr="004D7694">
        <w:rPr>
          <w:lang w:eastAsia="ja-JP"/>
        </w:rPr>
        <w:t xml:space="preserve">easily </w:t>
      </w:r>
      <w:r w:rsidR="004D7694" w:rsidRPr="004D7694">
        <w:rPr>
          <w:lang w:eastAsia="ja-JP"/>
        </w:rPr>
        <w:t xml:space="preserve">reached </w:t>
      </w:r>
      <w:r w:rsidR="00E50F1C">
        <w:rPr>
          <w:lang w:eastAsia="ja-JP"/>
        </w:rPr>
        <w:t>by</w:t>
      </w:r>
      <w:r w:rsidR="00E50F1C" w:rsidRPr="004D7694">
        <w:rPr>
          <w:lang w:eastAsia="ja-JP"/>
        </w:rPr>
        <w:t xml:space="preserve"> </w:t>
      </w:r>
      <w:r w:rsidR="00E50F1C">
        <w:rPr>
          <w:lang w:eastAsia="ja-JP"/>
        </w:rPr>
        <w:t xml:space="preserve">both </w:t>
      </w:r>
      <w:r w:rsidR="004D7694" w:rsidRPr="004D7694">
        <w:rPr>
          <w:lang w:eastAsia="ja-JP"/>
        </w:rPr>
        <w:t>citizens and recycling enterprises staff</w:t>
      </w:r>
      <w:r w:rsidR="00E50F1C">
        <w:rPr>
          <w:lang w:eastAsia="ja-JP"/>
        </w:rPr>
        <w:t>.</w:t>
      </w:r>
      <w:r w:rsidR="004D7694" w:rsidRPr="004D7694">
        <w:rPr>
          <w:lang w:eastAsia="ja-JP"/>
        </w:rPr>
        <w:t xml:space="preserve"> </w:t>
      </w:r>
      <w:r w:rsidR="00E50F1C">
        <w:rPr>
          <w:lang w:eastAsia="ja-JP"/>
        </w:rPr>
        <w:t xml:space="preserve">This place should </w:t>
      </w:r>
      <w:r w:rsidR="004D7694" w:rsidRPr="004D7694">
        <w:rPr>
          <w:lang w:eastAsia="ja-JP"/>
        </w:rPr>
        <w:t>b</w:t>
      </w:r>
      <w:r w:rsidR="00E50F1C">
        <w:rPr>
          <w:lang w:eastAsia="ja-JP"/>
        </w:rPr>
        <w:t>e</w:t>
      </w:r>
      <w:r w:rsidR="004D7694" w:rsidRPr="004D7694">
        <w:rPr>
          <w:lang w:eastAsia="ja-JP"/>
        </w:rPr>
        <w:t xml:space="preserve"> situated in easy access ways</w:t>
      </w:r>
      <w:r w:rsidR="00E50F1C">
        <w:rPr>
          <w:lang w:eastAsia="ja-JP"/>
        </w:rPr>
        <w:t>, thus</w:t>
      </w:r>
      <w:r w:rsidR="004D7694" w:rsidRPr="004D7694">
        <w:rPr>
          <w:lang w:eastAsia="ja-JP"/>
        </w:rPr>
        <w:t xml:space="preserve"> minimizing detours, or narrow ways w</w:t>
      </w:r>
      <w:ins w:id="406" w:author="lfninov lfninov" w:date="2021-05-27T11:00:00Z">
        <w:r w:rsidR="00241BDB">
          <w:rPr>
            <w:lang w:eastAsia="ja-JP"/>
          </w:rPr>
          <w:t>h</w:t>
        </w:r>
      </w:ins>
      <w:r w:rsidR="004D7694" w:rsidRPr="004D7694">
        <w:rPr>
          <w:lang w:eastAsia="ja-JP"/>
        </w:rPr>
        <w:t xml:space="preserve">ere truck transit is difficult and </w:t>
      </w:r>
      <w:r w:rsidR="0048688F">
        <w:rPr>
          <w:lang w:eastAsia="ja-JP"/>
        </w:rPr>
        <w:t xml:space="preserve">could </w:t>
      </w:r>
      <w:r w:rsidR="00575BD3">
        <w:rPr>
          <w:lang w:eastAsia="ja-JP"/>
        </w:rPr>
        <w:t>slow down</w:t>
      </w:r>
      <w:r w:rsidR="004D7694" w:rsidRPr="004D7694">
        <w:rPr>
          <w:lang w:eastAsia="ja-JP"/>
        </w:rPr>
        <w:t xml:space="preserve"> the operation</w:t>
      </w:r>
      <w:r w:rsidR="001E0F1E">
        <w:rPr>
          <w:lang w:eastAsia="ja-JP"/>
        </w:rPr>
        <w:t>.</w:t>
      </w:r>
    </w:p>
    <w:p w:rsidR="001E0F1E" w:rsidRDefault="001E0F1E" w:rsidP="00F17B55">
      <w:pPr>
        <w:pStyle w:val="Statements"/>
        <w:spacing w:line="276" w:lineRule="auto"/>
        <w:ind w:firstLine="0"/>
        <w:rPr>
          <w:lang w:eastAsia="ja-JP"/>
        </w:rPr>
      </w:pPr>
    </w:p>
    <w:p w:rsidR="001E0F1E" w:rsidRDefault="004D7694" w:rsidP="00F17B55">
      <w:pPr>
        <w:pStyle w:val="Statements"/>
        <w:spacing w:line="276" w:lineRule="auto"/>
        <w:ind w:firstLine="0"/>
        <w:rPr>
          <w:lang w:eastAsia="ja-JP"/>
        </w:rPr>
      </w:pPr>
      <w:r w:rsidRPr="00D401D3">
        <w:rPr>
          <w:lang w:eastAsia="ja-JP"/>
        </w:rPr>
        <w:lastRenderedPageBreak/>
        <w:t>M</w:t>
      </w:r>
      <w:r w:rsidR="004F1B76" w:rsidRPr="00D401D3">
        <w:rPr>
          <w:lang w:eastAsia="ja-JP"/>
        </w:rPr>
        <w:t>easure</w:t>
      </w:r>
      <w:r w:rsidR="00D401D3">
        <w:rPr>
          <w:lang w:eastAsia="ja-JP"/>
        </w:rPr>
        <w:t>ment</w:t>
      </w:r>
      <w:r w:rsidR="004F1B76" w:rsidRPr="00D401D3">
        <w:rPr>
          <w:lang w:eastAsia="ja-JP"/>
        </w:rPr>
        <w:t xml:space="preserve"> </w:t>
      </w:r>
      <w:r w:rsidR="00D401D3">
        <w:rPr>
          <w:lang w:eastAsia="ja-JP"/>
        </w:rPr>
        <w:t>units</w:t>
      </w:r>
      <w:r w:rsidRPr="00D401D3">
        <w:rPr>
          <w:lang w:eastAsia="ja-JP"/>
        </w:rPr>
        <w:t xml:space="preserve"> ne</w:t>
      </w:r>
      <w:r w:rsidR="00D401D3" w:rsidRPr="00D401D3">
        <w:rPr>
          <w:lang w:eastAsia="ja-JP"/>
        </w:rPr>
        <w:t xml:space="preserve">ed to be </w:t>
      </w:r>
      <w:r w:rsidR="0048688F">
        <w:rPr>
          <w:lang w:eastAsia="ja-JP"/>
        </w:rPr>
        <w:t xml:space="preserve">improved </w:t>
      </w:r>
      <w:ins w:id="407" w:author="lfninov lfninov" w:date="2021-05-27T11:00:00Z">
        <w:r w:rsidR="00241BDB">
          <w:rPr>
            <w:lang w:eastAsia="ja-JP"/>
          </w:rPr>
          <w:t>i</w:t>
        </w:r>
      </w:ins>
      <w:del w:id="408" w:author="lfninov lfninov" w:date="2021-05-27T11:00:00Z">
        <w:r w:rsidR="0048688F" w:rsidDel="00241BDB">
          <w:rPr>
            <w:lang w:eastAsia="ja-JP"/>
          </w:rPr>
          <w:delText>o</w:delText>
        </w:r>
      </w:del>
      <w:r w:rsidR="0048688F">
        <w:rPr>
          <w:lang w:eastAsia="ja-JP"/>
        </w:rPr>
        <w:t>n</w:t>
      </w:r>
      <w:r w:rsidR="00D401D3" w:rsidRPr="00D401D3">
        <w:rPr>
          <w:lang w:eastAsia="ja-JP"/>
        </w:rPr>
        <w:t xml:space="preserve"> two </w:t>
      </w:r>
      <w:r w:rsidR="00DA28A1">
        <w:rPr>
          <w:lang w:eastAsia="ja-JP"/>
        </w:rPr>
        <w:t>aspects.</w:t>
      </w:r>
      <w:r w:rsidR="00D401D3" w:rsidRPr="00D401D3">
        <w:rPr>
          <w:lang w:eastAsia="ja-JP"/>
        </w:rPr>
        <w:t xml:space="preserve"> </w:t>
      </w:r>
      <w:r w:rsidR="00DA28A1" w:rsidRPr="00D401D3">
        <w:rPr>
          <w:lang w:eastAsia="ja-JP"/>
        </w:rPr>
        <w:t>First</w:t>
      </w:r>
      <w:r w:rsidR="00DA28A1">
        <w:rPr>
          <w:lang w:eastAsia="ja-JP"/>
        </w:rPr>
        <w:t>,</w:t>
      </w:r>
      <w:r w:rsidR="00DA28A1" w:rsidRPr="00D401D3">
        <w:rPr>
          <w:lang w:eastAsia="ja-JP"/>
        </w:rPr>
        <w:t xml:space="preserve"> </w:t>
      </w:r>
      <w:r w:rsidRPr="00D401D3">
        <w:rPr>
          <w:lang w:eastAsia="ja-JP"/>
        </w:rPr>
        <w:t>they need to manage energy efficiently</w:t>
      </w:r>
      <w:r w:rsidR="00E653CB">
        <w:rPr>
          <w:lang w:eastAsia="ja-JP"/>
        </w:rPr>
        <w:t>.</w:t>
      </w:r>
      <w:r w:rsidRPr="00D401D3">
        <w:rPr>
          <w:lang w:eastAsia="ja-JP"/>
        </w:rPr>
        <w:t xml:space="preserve"> </w:t>
      </w:r>
      <w:r w:rsidR="00E653CB" w:rsidRPr="00D401D3">
        <w:rPr>
          <w:lang w:eastAsia="ja-JP"/>
        </w:rPr>
        <w:t xml:space="preserve">For </w:t>
      </w:r>
      <w:r w:rsidRPr="00D401D3">
        <w:rPr>
          <w:lang w:eastAsia="ja-JP"/>
        </w:rPr>
        <w:t xml:space="preserve">that </w:t>
      </w:r>
      <w:r w:rsidR="00E653CB">
        <w:rPr>
          <w:lang w:eastAsia="ja-JP"/>
        </w:rPr>
        <w:t xml:space="preserve">purpose, </w:t>
      </w:r>
      <w:r w:rsidRPr="00D401D3">
        <w:rPr>
          <w:lang w:eastAsia="ja-JP"/>
        </w:rPr>
        <w:t>it is required to adapt low consumption switches that turn the devices</w:t>
      </w:r>
      <w:r w:rsidR="00E653CB">
        <w:rPr>
          <w:lang w:eastAsia="ja-JP"/>
        </w:rPr>
        <w:t xml:space="preserve"> </w:t>
      </w:r>
      <w:r w:rsidR="00E653CB" w:rsidRPr="00D401D3">
        <w:rPr>
          <w:lang w:eastAsia="ja-JP"/>
        </w:rPr>
        <w:t>on</w:t>
      </w:r>
      <w:r w:rsidRPr="00D401D3">
        <w:rPr>
          <w:lang w:eastAsia="ja-JP"/>
        </w:rPr>
        <w:t xml:space="preserve"> exclusively when they will extract measures</w:t>
      </w:r>
      <w:r w:rsidR="00E653CB">
        <w:rPr>
          <w:lang w:eastAsia="ja-JP"/>
        </w:rPr>
        <w:t>,</w:t>
      </w:r>
      <w:r w:rsidRPr="00D401D3">
        <w:rPr>
          <w:lang w:eastAsia="ja-JP"/>
        </w:rPr>
        <w:t xml:space="preserve"> </w:t>
      </w:r>
      <w:r w:rsidR="00D401D3" w:rsidRPr="00D401D3">
        <w:rPr>
          <w:lang w:eastAsia="ja-JP"/>
        </w:rPr>
        <w:t xml:space="preserve">possibly 2 or 3 times a day, the </w:t>
      </w:r>
      <w:r w:rsidR="00E653CB">
        <w:rPr>
          <w:lang w:eastAsia="ja-JP"/>
        </w:rPr>
        <w:t>rest of the</w:t>
      </w:r>
      <w:r w:rsidR="00E653CB" w:rsidRPr="00D401D3">
        <w:rPr>
          <w:lang w:eastAsia="ja-JP"/>
        </w:rPr>
        <w:t xml:space="preserve"> </w:t>
      </w:r>
      <w:r w:rsidR="00D401D3" w:rsidRPr="00D401D3">
        <w:rPr>
          <w:lang w:eastAsia="ja-JP"/>
        </w:rPr>
        <w:t xml:space="preserve">time they </w:t>
      </w:r>
      <w:r w:rsidR="001335EB">
        <w:rPr>
          <w:lang w:eastAsia="ja-JP"/>
        </w:rPr>
        <w:t>should</w:t>
      </w:r>
      <w:r w:rsidR="00D401D3" w:rsidRPr="00D401D3">
        <w:rPr>
          <w:lang w:eastAsia="ja-JP"/>
        </w:rPr>
        <w:t xml:space="preserve"> remain in sleep mode</w:t>
      </w:r>
      <w:r w:rsidR="004101B6">
        <w:rPr>
          <w:lang w:eastAsia="ja-JP"/>
        </w:rPr>
        <w:t>.</w:t>
      </w:r>
      <w:r w:rsidR="001335EB">
        <w:rPr>
          <w:lang w:eastAsia="ja-JP"/>
        </w:rPr>
        <w:t xml:space="preserve"> </w:t>
      </w:r>
      <w:del w:id="409" w:author="Miguel" w:date="2021-05-28T21:11:00Z">
        <w:r w:rsidR="001335EB" w:rsidRPr="00241BDB" w:rsidDel="001140B8">
          <w:rPr>
            <w:highlight w:val="yellow"/>
            <w:lang w:eastAsia="ja-JP"/>
            <w:rPrChange w:id="410" w:author="lfninov lfninov" w:date="2021-05-27T11:00:00Z">
              <w:rPr>
                <w:lang w:eastAsia="ja-JP"/>
              </w:rPr>
            </w:rPrChange>
          </w:rPr>
          <w:delText>In this sense</w:delText>
        </w:r>
      </w:del>
      <w:proofErr w:type="gramStart"/>
      <w:ins w:id="411" w:author="Miguel" w:date="2021-05-28T21:11:00Z">
        <w:r w:rsidR="001140B8">
          <w:rPr>
            <w:lang w:eastAsia="ja-JP"/>
          </w:rPr>
          <w:t>a</w:t>
        </w:r>
      </w:ins>
      <w:proofErr w:type="gramEnd"/>
      <w:del w:id="412" w:author="Miguel" w:date="2021-05-28T21:11:00Z">
        <w:r w:rsidR="001335EB" w:rsidDel="001140B8">
          <w:rPr>
            <w:lang w:eastAsia="ja-JP"/>
          </w:rPr>
          <w:delText>,</w:delText>
        </w:r>
      </w:del>
      <w:r w:rsidR="000677DB">
        <w:rPr>
          <w:lang w:eastAsia="ja-JP"/>
        </w:rPr>
        <w:t xml:space="preserve"> </w:t>
      </w:r>
      <w:r w:rsidR="001335EB">
        <w:rPr>
          <w:lang w:eastAsia="ja-JP"/>
        </w:rPr>
        <w:t xml:space="preserve">photovoltaic </w:t>
      </w:r>
      <w:r w:rsidR="000677DB">
        <w:rPr>
          <w:lang w:eastAsia="ja-JP"/>
        </w:rPr>
        <w:t xml:space="preserve">cells </w:t>
      </w:r>
      <w:r w:rsidR="004101B6">
        <w:rPr>
          <w:lang w:eastAsia="ja-JP"/>
        </w:rPr>
        <w:t>might be a good</w:t>
      </w:r>
      <w:r w:rsidR="000677DB">
        <w:rPr>
          <w:lang w:eastAsia="ja-JP"/>
        </w:rPr>
        <w:t xml:space="preserve"> energy</w:t>
      </w:r>
      <w:ins w:id="413" w:author="Miguel" w:date="2021-05-28T21:03:00Z">
        <w:r w:rsidR="001140B8">
          <w:rPr>
            <w:lang w:eastAsia="ja-JP"/>
          </w:rPr>
          <w:t xml:space="preserve"> supply </w:t>
        </w:r>
      </w:ins>
      <w:del w:id="414" w:author="Miguel" w:date="2021-05-28T21:03:00Z">
        <w:r w:rsidR="000677DB" w:rsidDel="001140B8">
          <w:rPr>
            <w:lang w:eastAsia="ja-JP"/>
          </w:rPr>
          <w:delText xml:space="preserve"> </w:delText>
        </w:r>
      </w:del>
      <w:r w:rsidR="004101B6">
        <w:rPr>
          <w:lang w:eastAsia="ja-JP"/>
        </w:rPr>
        <w:t>alternative</w:t>
      </w:r>
      <w:r w:rsidR="000677DB">
        <w:rPr>
          <w:lang w:eastAsia="ja-JP"/>
        </w:rPr>
        <w:t>.</w:t>
      </w:r>
      <w:r w:rsidR="00D401D3" w:rsidRPr="00D401D3">
        <w:rPr>
          <w:lang w:eastAsia="ja-JP"/>
        </w:rPr>
        <w:t xml:space="preserve"> </w:t>
      </w:r>
      <w:r w:rsidR="004101B6" w:rsidRPr="00D401D3">
        <w:rPr>
          <w:lang w:eastAsia="ja-JP"/>
        </w:rPr>
        <w:t>Second,</w:t>
      </w:r>
      <w:r w:rsidR="00D401D3" w:rsidRPr="00D401D3">
        <w:rPr>
          <w:lang w:eastAsia="ja-JP"/>
        </w:rPr>
        <w:t xml:space="preserve"> an external case </w:t>
      </w:r>
      <w:r w:rsidR="001335EB">
        <w:rPr>
          <w:lang w:eastAsia="ja-JP"/>
        </w:rPr>
        <w:t>must</w:t>
      </w:r>
      <w:r w:rsidR="00D401D3" w:rsidRPr="00D401D3">
        <w:rPr>
          <w:lang w:eastAsia="ja-JP"/>
        </w:rPr>
        <w:t xml:space="preserve"> be designed to protect circuits from wea</w:t>
      </w:r>
      <w:r w:rsidR="00596C5A">
        <w:rPr>
          <w:lang w:eastAsia="ja-JP"/>
        </w:rPr>
        <w:t>ther conditions and manipulation</w:t>
      </w:r>
      <w:r w:rsidR="00D401D3" w:rsidRPr="00D401D3">
        <w:rPr>
          <w:lang w:eastAsia="ja-JP"/>
        </w:rPr>
        <w:t>.</w:t>
      </w:r>
    </w:p>
    <w:p w:rsidR="001E0F1E" w:rsidRDefault="001E0F1E" w:rsidP="00F17B55">
      <w:pPr>
        <w:pStyle w:val="Statements"/>
        <w:spacing w:line="276" w:lineRule="auto"/>
        <w:ind w:firstLine="0"/>
        <w:rPr>
          <w:lang w:eastAsia="ja-JP"/>
        </w:rPr>
      </w:pPr>
    </w:p>
    <w:p w:rsidR="00480EAC" w:rsidRDefault="00D401D3" w:rsidP="00F17B55">
      <w:pPr>
        <w:pStyle w:val="Statements"/>
        <w:spacing w:line="276" w:lineRule="auto"/>
        <w:ind w:firstLine="0"/>
        <w:rPr>
          <w:lang w:eastAsia="ja-JP"/>
        </w:rPr>
      </w:pPr>
      <w:r w:rsidRPr="00D401D3">
        <w:rPr>
          <w:lang w:eastAsia="ja-JP"/>
        </w:rPr>
        <w:t xml:space="preserve">Measurement units can perform </w:t>
      </w:r>
      <w:r w:rsidR="005F3EAF">
        <w:rPr>
          <w:lang w:eastAsia="ja-JP"/>
        </w:rPr>
        <w:t>well</w:t>
      </w:r>
      <w:r w:rsidRPr="00D401D3">
        <w:rPr>
          <w:lang w:eastAsia="ja-JP"/>
        </w:rPr>
        <w:t xml:space="preserve"> </w:t>
      </w:r>
      <w:r w:rsidR="009D5FE0">
        <w:rPr>
          <w:lang w:eastAsia="ja-JP"/>
        </w:rPr>
        <w:t>even</w:t>
      </w:r>
      <w:r w:rsidRPr="00D401D3">
        <w:rPr>
          <w:lang w:eastAsia="ja-JP"/>
        </w:rPr>
        <w:t xml:space="preserve"> with</w:t>
      </w:r>
      <w:r w:rsidR="009D5FE0">
        <w:rPr>
          <w:lang w:eastAsia="ja-JP"/>
        </w:rPr>
        <w:t>out</w:t>
      </w:r>
      <w:r w:rsidRPr="00D401D3">
        <w:rPr>
          <w:lang w:eastAsia="ja-JP"/>
        </w:rPr>
        <w:t xml:space="preserve"> </w:t>
      </w:r>
      <w:r w:rsidR="005F3EAF">
        <w:rPr>
          <w:lang w:eastAsia="ja-JP"/>
        </w:rPr>
        <w:t xml:space="preserve">a </w:t>
      </w:r>
      <w:r w:rsidRPr="00D401D3">
        <w:rPr>
          <w:lang w:eastAsia="ja-JP"/>
        </w:rPr>
        <w:t xml:space="preserve">GPS sensor, </w:t>
      </w:r>
      <w:r w:rsidR="0001652E">
        <w:rPr>
          <w:lang w:eastAsia="ja-JP"/>
        </w:rPr>
        <w:t>which</w:t>
      </w:r>
      <w:r w:rsidR="0001652E" w:rsidRPr="00D401D3">
        <w:rPr>
          <w:lang w:eastAsia="ja-JP"/>
        </w:rPr>
        <w:t xml:space="preserve"> </w:t>
      </w:r>
      <w:r w:rsidRPr="00D401D3">
        <w:rPr>
          <w:lang w:eastAsia="ja-JP"/>
        </w:rPr>
        <w:t xml:space="preserve">is not decisive as container locations can be indexed to the data schema when units are installed and identified by a unique </w:t>
      </w:r>
      <w:r w:rsidR="0001652E" w:rsidRPr="00D401D3">
        <w:rPr>
          <w:lang w:eastAsia="ja-JP"/>
        </w:rPr>
        <w:t xml:space="preserve">ID </w:t>
      </w:r>
      <w:r w:rsidRPr="00D401D3">
        <w:rPr>
          <w:lang w:eastAsia="ja-JP"/>
        </w:rPr>
        <w:t>code</w:t>
      </w:r>
      <w:r w:rsidR="00596C5A">
        <w:rPr>
          <w:lang w:eastAsia="ja-JP"/>
        </w:rPr>
        <w:t>. The containers will remain almost in the same locations</w:t>
      </w:r>
      <w:r w:rsidR="0001652E">
        <w:rPr>
          <w:lang w:eastAsia="ja-JP"/>
        </w:rPr>
        <w:t>,</w:t>
      </w:r>
      <w:r w:rsidR="00596C5A">
        <w:rPr>
          <w:lang w:eastAsia="ja-JP"/>
        </w:rPr>
        <w:t xml:space="preserve"> but they can be updated </w:t>
      </w:r>
      <w:r w:rsidR="00C0432C">
        <w:rPr>
          <w:lang w:eastAsia="ja-JP"/>
        </w:rPr>
        <w:t xml:space="preserve">few </w:t>
      </w:r>
      <w:r w:rsidR="00596C5A">
        <w:rPr>
          <w:lang w:eastAsia="ja-JP"/>
        </w:rPr>
        <w:t>times a year</w:t>
      </w:r>
      <w:r w:rsidR="00C0432C">
        <w:rPr>
          <w:lang w:eastAsia="ja-JP"/>
        </w:rPr>
        <w:t>.</w:t>
      </w:r>
      <w:r w:rsidRPr="00D401D3">
        <w:rPr>
          <w:lang w:eastAsia="ja-JP"/>
        </w:rPr>
        <w:t xml:space="preserve"> </w:t>
      </w:r>
      <w:r w:rsidR="00C0432C" w:rsidRPr="00D401D3">
        <w:rPr>
          <w:lang w:eastAsia="ja-JP"/>
        </w:rPr>
        <w:t xml:space="preserve">This </w:t>
      </w:r>
      <w:r w:rsidRPr="00D401D3">
        <w:rPr>
          <w:lang w:eastAsia="ja-JP"/>
        </w:rPr>
        <w:t xml:space="preserve">reduces </w:t>
      </w:r>
      <w:r w:rsidR="00C0432C">
        <w:rPr>
          <w:lang w:eastAsia="ja-JP"/>
        </w:rPr>
        <w:t>the</w:t>
      </w:r>
      <w:r w:rsidR="00C0432C" w:rsidRPr="00D401D3">
        <w:rPr>
          <w:lang w:eastAsia="ja-JP"/>
        </w:rPr>
        <w:t xml:space="preserve"> </w:t>
      </w:r>
      <w:r w:rsidRPr="00D401D3">
        <w:rPr>
          <w:lang w:eastAsia="ja-JP"/>
        </w:rPr>
        <w:t xml:space="preserve">cost </w:t>
      </w:r>
      <w:r w:rsidR="00C0432C">
        <w:rPr>
          <w:lang w:eastAsia="ja-JP"/>
        </w:rPr>
        <w:t xml:space="preserve">of measurement units </w:t>
      </w:r>
      <w:r w:rsidRPr="00D401D3">
        <w:rPr>
          <w:lang w:eastAsia="ja-JP"/>
        </w:rPr>
        <w:t>in 33% approximately</w:t>
      </w:r>
      <w:r w:rsidR="00C0432C">
        <w:rPr>
          <w:lang w:eastAsia="ja-JP"/>
        </w:rPr>
        <w:t>,</w:t>
      </w:r>
      <w:r w:rsidRPr="00D401D3">
        <w:rPr>
          <w:lang w:eastAsia="ja-JP"/>
        </w:rPr>
        <w:t xml:space="preserve"> but also reduces energy consumption.</w:t>
      </w:r>
    </w:p>
    <w:p w:rsidR="00480EAC" w:rsidRDefault="00480EAC" w:rsidP="00F17B55">
      <w:pPr>
        <w:pStyle w:val="Statements"/>
        <w:spacing w:line="276" w:lineRule="auto"/>
        <w:ind w:firstLine="0"/>
        <w:rPr>
          <w:lang w:eastAsia="ja-JP"/>
        </w:rPr>
      </w:pPr>
    </w:p>
    <w:p w:rsidR="00480EAC" w:rsidRDefault="004356A5" w:rsidP="00F17B55">
      <w:pPr>
        <w:pStyle w:val="Statements"/>
        <w:spacing w:line="276" w:lineRule="auto"/>
        <w:ind w:firstLine="0"/>
        <w:rPr>
          <w:lang w:eastAsia="ja-JP"/>
        </w:rPr>
      </w:pPr>
      <w:r>
        <w:rPr>
          <w:lang w:eastAsia="ja-JP"/>
        </w:rPr>
        <w:t xml:space="preserve">To increase profits </w:t>
      </w:r>
      <w:r w:rsidR="00575BD3">
        <w:rPr>
          <w:lang w:eastAsia="ja-JP"/>
        </w:rPr>
        <w:t>on collected material</w:t>
      </w:r>
      <w:r w:rsidR="00C0432C">
        <w:rPr>
          <w:lang w:eastAsia="ja-JP"/>
        </w:rPr>
        <w:t>,</w:t>
      </w:r>
      <w:r w:rsidR="00575BD3">
        <w:rPr>
          <w:lang w:eastAsia="ja-JP"/>
        </w:rPr>
        <w:t xml:space="preserve"> </w:t>
      </w:r>
      <w:r>
        <w:rPr>
          <w:lang w:eastAsia="ja-JP"/>
        </w:rPr>
        <w:t>routes should be separated</w:t>
      </w:r>
      <w:r w:rsidR="00C0432C">
        <w:rPr>
          <w:lang w:eastAsia="ja-JP"/>
        </w:rPr>
        <w:t>.</w:t>
      </w:r>
      <w:r>
        <w:rPr>
          <w:lang w:eastAsia="ja-JP"/>
        </w:rPr>
        <w:t xml:space="preserve"> </w:t>
      </w:r>
      <w:r w:rsidR="00C0432C">
        <w:rPr>
          <w:lang w:eastAsia="ja-JP"/>
        </w:rPr>
        <w:t xml:space="preserve">There </w:t>
      </w:r>
      <w:r>
        <w:rPr>
          <w:lang w:eastAsia="ja-JP"/>
        </w:rPr>
        <w:t xml:space="preserve">must be at least </w:t>
      </w:r>
      <w:r w:rsidR="00480EAC">
        <w:rPr>
          <w:lang w:eastAsia="ja-JP"/>
        </w:rPr>
        <w:t>two</w:t>
      </w:r>
      <w:r>
        <w:rPr>
          <w:lang w:eastAsia="ja-JP"/>
        </w:rPr>
        <w:t xml:space="preserve"> types of routes</w:t>
      </w:r>
      <w:r w:rsidR="00480EAC">
        <w:rPr>
          <w:lang w:eastAsia="ja-JP"/>
        </w:rPr>
        <w:t>:</w:t>
      </w:r>
      <w:r>
        <w:rPr>
          <w:lang w:eastAsia="ja-JP"/>
        </w:rPr>
        <w:t xml:space="preserve"> one to collect general disposable waste and </w:t>
      </w:r>
      <w:r w:rsidR="00C0432C">
        <w:rPr>
          <w:lang w:eastAsia="ja-JP"/>
        </w:rPr>
        <w:t>an</w:t>
      </w:r>
      <w:r>
        <w:rPr>
          <w:lang w:eastAsia="ja-JP"/>
        </w:rPr>
        <w:t>other fo</w:t>
      </w:r>
      <w:r w:rsidR="00480EAC">
        <w:rPr>
          <w:lang w:eastAsia="ja-JP"/>
        </w:rPr>
        <w:t>r recyclable material.</w:t>
      </w:r>
      <w:r>
        <w:rPr>
          <w:lang w:eastAsia="ja-JP"/>
        </w:rPr>
        <w:t xml:space="preserve"> </w:t>
      </w:r>
      <w:r w:rsidR="00C0432C">
        <w:rPr>
          <w:lang w:eastAsia="ja-JP"/>
        </w:rPr>
        <w:t>The latter</w:t>
      </w:r>
      <w:r w:rsidR="00480EAC">
        <w:rPr>
          <w:lang w:eastAsia="ja-JP"/>
        </w:rPr>
        <w:t xml:space="preserve"> </w:t>
      </w:r>
      <w:r w:rsidR="00C0432C">
        <w:rPr>
          <w:lang w:eastAsia="ja-JP"/>
        </w:rPr>
        <w:t>must</w:t>
      </w:r>
      <w:r>
        <w:rPr>
          <w:lang w:eastAsia="ja-JP"/>
        </w:rPr>
        <w:t xml:space="preserve"> be </w:t>
      </w:r>
      <w:r w:rsidR="00596C5A">
        <w:rPr>
          <w:lang w:eastAsia="ja-JP"/>
        </w:rPr>
        <w:t xml:space="preserve">properly </w:t>
      </w:r>
      <w:r>
        <w:rPr>
          <w:lang w:eastAsia="ja-JP"/>
        </w:rPr>
        <w:t>classified and manage</w:t>
      </w:r>
      <w:r w:rsidR="00596C5A">
        <w:rPr>
          <w:lang w:eastAsia="ja-JP"/>
        </w:rPr>
        <w:t>d</w:t>
      </w:r>
      <w:r w:rsidR="00C0432C">
        <w:rPr>
          <w:lang w:eastAsia="ja-JP"/>
        </w:rPr>
        <w:t>,</w:t>
      </w:r>
      <w:r>
        <w:rPr>
          <w:lang w:eastAsia="ja-JP"/>
        </w:rPr>
        <w:t xml:space="preserve"> avoiding it </w:t>
      </w:r>
      <w:r w:rsidR="00BC44C3">
        <w:rPr>
          <w:lang w:eastAsia="ja-JP"/>
        </w:rPr>
        <w:t xml:space="preserve">being </w:t>
      </w:r>
      <w:r>
        <w:rPr>
          <w:lang w:eastAsia="ja-JP"/>
        </w:rPr>
        <w:t xml:space="preserve">contaminated and </w:t>
      </w:r>
      <w:r w:rsidR="0048688F">
        <w:rPr>
          <w:lang w:eastAsia="ja-JP"/>
        </w:rPr>
        <w:t>end</w:t>
      </w:r>
      <w:r w:rsidR="00BC44C3">
        <w:rPr>
          <w:lang w:eastAsia="ja-JP"/>
        </w:rPr>
        <w:t>ing</w:t>
      </w:r>
      <w:r w:rsidR="0048688F">
        <w:rPr>
          <w:lang w:eastAsia="ja-JP"/>
        </w:rPr>
        <w:t xml:space="preserve"> in</w:t>
      </w:r>
      <w:r>
        <w:rPr>
          <w:lang w:eastAsia="ja-JP"/>
        </w:rPr>
        <w:t xml:space="preserve"> landfill</w:t>
      </w:r>
      <w:r w:rsidR="000D64B1">
        <w:rPr>
          <w:lang w:eastAsia="ja-JP"/>
        </w:rPr>
        <w:t>s</w:t>
      </w:r>
      <w:r w:rsidR="00BC44C3">
        <w:rPr>
          <w:lang w:eastAsia="ja-JP"/>
        </w:rPr>
        <w:t>,</w:t>
      </w:r>
      <w:r>
        <w:rPr>
          <w:lang w:eastAsia="ja-JP"/>
        </w:rPr>
        <w:t xml:space="preserve"> where it becomes </w:t>
      </w:r>
      <w:r w:rsidR="000D64B1">
        <w:rPr>
          <w:lang w:eastAsia="ja-JP"/>
        </w:rPr>
        <w:t>a source of contamination and damage for the environ</w:t>
      </w:r>
      <w:r w:rsidR="00C63DE0">
        <w:rPr>
          <w:lang w:eastAsia="ja-JP"/>
        </w:rPr>
        <w:t>ment.</w:t>
      </w:r>
      <w:r w:rsidR="00596C5A">
        <w:rPr>
          <w:lang w:eastAsia="ja-JP"/>
        </w:rPr>
        <w:t xml:space="preserve"> </w:t>
      </w:r>
    </w:p>
    <w:p w:rsidR="00596C5A" w:rsidRDefault="00596C5A" w:rsidP="00F17B55">
      <w:pPr>
        <w:pStyle w:val="Statements"/>
        <w:spacing w:line="276" w:lineRule="auto"/>
        <w:ind w:firstLine="0"/>
        <w:rPr>
          <w:lang w:eastAsia="ja-JP"/>
        </w:rPr>
      </w:pPr>
    </w:p>
    <w:p w:rsidR="00C63DE0" w:rsidRPr="00C63DE0" w:rsidRDefault="00480EAC" w:rsidP="00F17B55">
      <w:pPr>
        <w:pStyle w:val="Statements"/>
        <w:spacing w:line="276" w:lineRule="auto"/>
        <w:ind w:firstLine="0"/>
        <w:rPr>
          <w:lang w:eastAsia="ja-JP"/>
        </w:rPr>
      </w:pPr>
      <w:r w:rsidRPr="00C63DE0">
        <w:rPr>
          <w:lang w:eastAsia="ja-JP"/>
        </w:rPr>
        <w:t>The</w:t>
      </w:r>
      <w:r w:rsidR="00C63DE0" w:rsidRPr="00C63DE0">
        <w:rPr>
          <w:lang w:eastAsia="ja-JP"/>
        </w:rPr>
        <w:t xml:space="preserve"> mobile application </w:t>
      </w:r>
      <w:r>
        <w:rPr>
          <w:lang w:eastAsia="ja-JP"/>
        </w:rPr>
        <w:t>show</w:t>
      </w:r>
      <w:r w:rsidR="00BC44C3">
        <w:rPr>
          <w:lang w:eastAsia="ja-JP"/>
        </w:rPr>
        <w:t>s no</w:t>
      </w:r>
      <w:r w:rsidR="00C63DE0" w:rsidRPr="00C63DE0">
        <w:rPr>
          <w:lang w:eastAsia="ja-JP"/>
        </w:rPr>
        <w:t xml:space="preserve"> </w:t>
      </w:r>
      <w:r w:rsidR="006E2722">
        <w:rPr>
          <w:lang w:eastAsia="ja-JP"/>
        </w:rPr>
        <w:t xml:space="preserve">exact </w:t>
      </w:r>
      <w:r w:rsidR="006E2722" w:rsidRPr="00C63DE0">
        <w:rPr>
          <w:lang w:eastAsia="ja-JP"/>
        </w:rPr>
        <w:t>align</w:t>
      </w:r>
      <w:r w:rsidR="006E2722">
        <w:rPr>
          <w:lang w:eastAsia="ja-JP"/>
        </w:rPr>
        <w:t>ment</w:t>
      </w:r>
      <w:r w:rsidR="00C63DE0" w:rsidRPr="00C63DE0">
        <w:rPr>
          <w:lang w:eastAsia="ja-JP"/>
        </w:rPr>
        <w:t xml:space="preserve"> between the street</w:t>
      </w:r>
      <w:r w:rsidR="00C63DE0">
        <w:rPr>
          <w:lang w:eastAsia="ja-JP"/>
        </w:rPr>
        <w:t>s</w:t>
      </w:r>
      <w:r>
        <w:rPr>
          <w:lang w:eastAsia="ja-JP"/>
        </w:rPr>
        <w:t xml:space="preserve"> delivered by the maps provider </w:t>
      </w:r>
      <w:r w:rsidR="00C63DE0" w:rsidRPr="00C63DE0">
        <w:rPr>
          <w:lang w:eastAsia="ja-JP"/>
        </w:rPr>
        <w:t xml:space="preserve">and lines </w:t>
      </w:r>
      <w:r w:rsidR="0098055C">
        <w:rPr>
          <w:lang w:eastAsia="ja-JP"/>
        </w:rPr>
        <w:t xml:space="preserve">are </w:t>
      </w:r>
      <w:r w:rsidR="00C63DE0" w:rsidRPr="00C63DE0">
        <w:rPr>
          <w:lang w:eastAsia="ja-JP"/>
        </w:rPr>
        <w:t>used to show routes</w:t>
      </w:r>
      <w:r w:rsidR="0098055C">
        <w:rPr>
          <w:lang w:eastAsia="ja-JP"/>
        </w:rPr>
        <w:t>.</w:t>
      </w:r>
      <w:r w:rsidR="00C63DE0" w:rsidRPr="00C63DE0">
        <w:rPr>
          <w:lang w:eastAsia="ja-JP"/>
        </w:rPr>
        <w:t xml:space="preserve"> </w:t>
      </w:r>
      <w:r w:rsidR="0098055C" w:rsidRPr="00C63DE0">
        <w:rPr>
          <w:lang w:eastAsia="ja-JP"/>
        </w:rPr>
        <w:t xml:space="preserve">This </w:t>
      </w:r>
      <w:r w:rsidR="00C63DE0" w:rsidRPr="00C63DE0">
        <w:rPr>
          <w:lang w:eastAsia="ja-JP"/>
        </w:rPr>
        <w:t xml:space="preserve">happens because </w:t>
      </w:r>
      <w:r w:rsidR="0098055C">
        <w:rPr>
          <w:lang w:eastAsia="ja-JP"/>
        </w:rPr>
        <w:t xml:space="preserve">the </w:t>
      </w:r>
      <w:r w:rsidR="00C63DE0" w:rsidRPr="00C63DE0">
        <w:rPr>
          <w:lang w:eastAsia="ja-JP"/>
        </w:rPr>
        <w:t>data</w:t>
      </w:r>
      <w:r w:rsidR="006E2722">
        <w:rPr>
          <w:lang w:eastAsia="ja-JP"/>
        </w:rPr>
        <w:t xml:space="preserve"> used for simulation and routing</w:t>
      </w:r>
      <w:r w:rsidR="0048688F">
        <w:rPr>
          <w:lang w:eastAsia="ja-JP"/>
        </w:rPr>
        <w:t xml:space="preserve"> </w:t>
      </w:r>
      <w:r w:rsidR="0098055C">
        <w:rPr>
          <w:lang w:eastAsia="ja-JP"/>
        </w:rPr>
        <w:t xml:space="preserve">employs </w:t>
      </w:r>
      <w:r>
        <w:rPr>
          <w:lang w:eastAsia="ja-JP"/>
        </w:rPr>
        <w:t xml:space="preserve">a different </w:t>
      </w:r>
      <w:r w:rsidRPr="00C63DE0">
        <w:rPr>
          <w:lang w:eastAsia="ja-JP"/>
        </w:rPr>
        <w:t>geographical</w:t>
      </w:r>
      <w:r w:rsidR="00596C5A">
        <w:rPr>
          <w:lang w:eastAsia="ja-JP"/>
        </w:rPr>
        <w:t xml:space="preserve"> reference</w:t>
      </w:r>
      <w:r w:rsidRPr="00C63DE0">
        <w:rPr>
          <w:lang w:eastAsia="ja-JP"/>
        </w:rPr>
        <w:t xml:space="preserve"> </w:t>
      </w:r>
      <w:r>
        <w:rPr>
          <w:lang w:eastAsia="ja-JP"/>
        </w:rPr>
        <w:t xml:space="preserve">system than the maps provider. </w:t>
      </w:r>
      <w:r w:rsidR="0098055C">
        <w:rPr>
          <w:lang w:eastAsia="ja-JP"/>
        </w:rPr>
        <w:t>D</w:t>
      </w:r>
      <w:r>
        <w:rPr>
          <w:lang w:eastAsia="ja-JP"/>
        </w:rPr>
        <w:t xml:space="preserve">ata used for simulation and routing </w:t>
      </w:r>
      <w:r w:rsidR="0048688F">
        <w:rPr>
          <w:lang w:eastAsia="ja-JP"/>
        </w:rPr>
        <w:t xml:space="preserve">was coded using Magna </w:t>
      </w:r>
      <w:proofErr w:type="spellStart"/>
      <w:r w:rsidR="0048688F">
        <w:rPr>
          <w:lang w:eastAsia="ja-JP"/>
        </w:rPr>
        <w:t>S</w:t>
      </w:r>
      <w:r w:rsidR="00C63DE0" w:rsidRPr="00C63DE0">
        <w:rPr>
          <w:lang w:eastAsia="ja-JP"/>
        </w:rPr>
        <w:t>irgas</w:t>
      </w:r>
      <w:proofErr w:type="spellEnd"/>
      <w:r w:rsidR="0048688F">
        <w:rPr>
          <w:lang w:eastAsia="ja-JP"/>
        </w:rPr>
        <w:t>,</w:t>
      </w:r>
      <w:r w:rsidR="0098055C">
        <w:rPr>
          <w:lang w:eastAsia="ja-JP"/>
        </w:rPr>
        <w:t xml:space="preserve"> the</w:t>
      </w:r>
      <w:r w:rsidR="00C63DE0" w:rsidRPr="00C63DE0">
        <w:rPr>
          <w:lang w:eastAsia="ja-JP"/>
        </w:rPr>
        <w:t xml:space="preserve"> </w:t>
      </w:r>
      <w:r w:rsidR="006E2722">
        <w:rPr>
          <w:lang w:eastAsia="ja-JP"/>
        </w:rPr>
        <w:t xml:space="preserve">official Bogota geographical </w:t>
      </w:r>
      <w:r w:rsidR="00C63DE0" w:rsidRPr="00C63DE0">
        <w:rPr>
          <w:lang w:eastAsia="ja-JP"/>
        </w:rPr>
        <w:t>reference system,</w:t>
      </w:r>
      <w:r w:rsidR="0098055C">
        <w:rPr>
          <w:lang w:eastAsia="ja-JP"/>
        </w:rPr>
        <w:t xml:space="preserve"> whereas the</w:t>
      </w:r>
      <w:r w:rsidR="00C63DE0" w:rsidRPr="00C63DE0">
        <w:rPr>
          <w:lang w:eastAsia="ja-JP"/>
        </w:rPr>
        <w:t xml:space="preserve"> maps provider uses the World geodesic system 84 WGS84</w:t>
      </w:r>
      <w:r w:rsidR="0098055C">
        <w:rPr>
          <w:lang w:eastAsia="ja-JP"/>
        </w:rPr>
        <w:t>.</w:t>
      </w:r>
      <w:r w:rsidR="00FA5485">
        <w:rPr>
          <w:lang w:eastAsia="ja-JP"/>
        </w:rPr>
        <w:t xml:space="preserve"> </w:t>
      </w:r>
      <w:r w:rsidR="009830E6">
        <w:rPr>
          <w:lang w:eastAsia="ja-JP"/>
        </w:rPr>
        <w:t>In consequence,</w:t>
      </w:r>
      <w:r w:rsidR="00FA5485">
        <w:rPr>
          <w:lang w:eastAsia="ja-JP"/>
        </w:rPr>
        <w:t xml:space="preserve"> the </w:t>
      </w:r>
      <w:r w:rsidR="0048688F">
        <w:rPr>
          <w:lang w:eastAsia="ja-JP"/>
        </w:rPr>
        <w:t xml:space="preserve">paths show a slight deviation, </w:t>
      </w:r>
      <w:r w:rsidR="009830E6">
        <w:rPr>
          <w:lang w:eastAsia="ja-JP"/>
        </w:rPr>
        <w:t xml:space="preserve">therefore, </w:t>
      </w:r>
      <w:r w:rsidR="0048688F">
        <w:rPr>
          <w:lang w:eastAsia="ja-JP"/>
        </w:rPr>
        <w:t xml:space="preserve">it is necessary to find a map provider that uses a reference </w:t>
      </w:r>
      <w:r w:rsidR="00CA1F25">
        <w:rPr>
          <w:lang w:eastAsia="ja-JP"/>
        </w:rPr>
        <w:t xml:space="preserve">system similar to Magna </w:t>
      </w:r>
      <w:proofErr w:type="spellStart"/>
      <w:r w:rsidR="00CA1F25">
        <w:rPr>
          <w:lang w:eastAsia="ja-JP"/>
        </w:rPr>
        <w:t>S</w:t>
      </w:r>
      <w:r w:rsidR="00CA1F25" w:rsidRPr="00C63DE0">
        <w:rPr>
          <w:lang w:eastAsia="ja-JP"/>
        </w:rPr>
        <w:t>irgas</w:t>
      </w:r>
      <w:proofErr w:type="spellEnd"/>
      <w:r w:rsidR="00CA1F25">
        <w:rPr>
          <w:lang w:eastAsia="ja-JP"/>
        </w:rPr>
        <w:t>.</w:t>
      </w:r>
    </w:p>
    <w:p w:rsidR="009C5C45" w:rsidRPr="00A43FF6" w:rsidRDefault="003B4288" w:rsidP="00CB74AC">
      <w:pPr>
        <w:pStyle w:val="AbsHead"/>
        <w:numPr>
          <w:ilvl w:val="0"/>
          <w:numId w:val="33"/>
        </w:numPr>
      </w:pPr>
      <w:r w:rsidRPr="00A43FF6">
        <w:t>Conclusions</w:t>
      </w:r>
    </w:p>
    <w:p w:rsidR="00020D5E" w:rsidRDefault="00C354C0" w:rsidP="00F17B55">
      <w:pPr>
        <w:pStyle w:val="Statements"/>
        <w:spacing w:line="276" w:lineRule="auto"/>
        <w:ind w:firstLine="0"/>
        <w:rPr>
          <w:lang w:val="en-GB" w:eastAsia="ja-JP"/>
        </w:rPr>
      </w:pPr>
      <w:r>
        <w:rPr>
          <w:lang w:val="en-GB" w:eastAsia="ja-JP"/>
        </w:rPr>
        <w:t xml:space="preserve">MSW has being </w:t>
      </w:r>
      <w:r w:rsidR="009830E6">
        <w:rPr>
          <w:lang w:val="en-GB" w:eastAsia="ja-JP"/>
        </w:rPr>
        <w:t xml:space="preserve">constantly </w:t>
      </w:r>
      <w:r>
        <w:rPr>
          <w:lang w:val="en-GB" w:eastAsia="ja-JP"/>
        </w:rPr>
        <w:t xml:space="preserve">increasing in </w:t>
      </w:r>
      <w:r w:rsidR="009830E6">
        <w:rPr>
          <w:lang w:val="en-GB" w:eastAsia="ja-JP"/>
        </w:rPr>
        <w:t xml:space="preserve">the </w:t>
      </w:r>
      <w:r>
        <w:rPr>
          <w:lang w:val="en-GB" w:eastAsia="ja-JP"/>
        </w:rPr>
        <w:t xml:space="preserve">last </w:t>
      </w:r>
      <w:r w:rsidR="00575BD3">
        <w:rPr>
          <w:lang w:val="en-GB" w:eastAsia="ja-JP"/>
        </w:rPr>
        <w:t>year</w:t>
      </w:r>
      <w:ins w:id="415" w:author="Miguel" w:date="2021-05-27T12:09:00Z">
        <w:r w:rsidR="00270642">
          <w:rPr>
            <w:lang w:val="en-GB" w:eastAsia="ja-JP"/>
          </w:rPr>
          <w:t>s</w:t>
        </w:r>
      </w:ins>
      <w:r w:rsidR="009830E6">
        <w:rPr>
          <w:lang w:val="en-GB" w:eastAsia="ja-JP"/>
        </w:rPr>
        <w:t>,</w:t>
      </w:r>
      <w:r>
        <w:rPr>
          <w:lang w:val="en-GB" w:eastAsia="ja-JP"/>
        </w:rPr>
        <w:t xml:space="preserve"> affecting human health, life style and </w:t>
      </w:r>
      <w:r w:rsidR="00575BD3">
        <w:rPr>
          <w:lang w:val="en-GB" w:eastAsia="ja-JP"/>
        </w:rPr>
        <w:t>environments</w:t>
      </w:r>
      <w:r w:rsidR="009830E6">
        <w:rPr>
          <w:lang w:val="en-GB" w:eastAsia="ja-JP"/>
        </w:rPr>
        <w:t>.</w:t>
      </w:r>
      <w:r>
        <w:rPr>
          <w:lang w:val="en-GB" w:eastAsia="ja-JP"/>
        </w:rPr>
        <w:t xml:space="preserve"> </w:t>
      </w:r>
      <w:r w:rsidR="009830E6">
        <w:rPr>
          <w:lang w:val="en-GB" w:eastAsia="ja-JP"/>
        </w:rPr>
        <w:t xml:space="preserve">The </w:t>
      </w:r>
      <w:del w:id="416" w:author="Miguel" w:date="2021-05-27T12:09:00Z">
        <w:r w:rsidDel="00270642">
          <w:rPr>
            <w:lang w:val="en-GB" w:eastAsia="ja-JP"/>
          </w:rPr>
          <w:delText xml:space="preserve">municipalities </w:delText>
        </w:r>
      </w:del>
      <w:ins w:id="417" w:author="Miguel" w:date="2021-05-27T12:09:00Z">
        <w:r w:rsidR="00270642">
          <w:rPr>
            <w:lang w:val="en-GB" w:eastAsia="ja-JP"/>
          </w:rPr>
          <w:t xml:space="preserve">city </w:t>
        </w:r>
      </w:ins>
      <w:del w:id="418" w:author="Miguel" w:date="2021-05-27T12:10:00Z">
        <w:r w:rsidDel="00270642">
          <w:rPr>
            <w:lang w:val="en-GB" w:eastAsia="ja-JP"/>
          </w:rPr>
          <w:delText>made</w:delText>
        </w:r>
      </w:del>
      <w:ins w:id="419" w:author="Miguel" w:date="2021-05-27T12:10:00Z">
        <w:r w:rsidR="00270642">
          <w:rPr>
            <w:lang w:val="en-GB" w:eastAsia="ja-JP"/>
          </w:rPr>
          <w:t>governments made</w:t>
        </w:r>
      </w:ins>
      <w:r>
        <w:rPr>
          <w:lang w:val="en-GB" w:eastAsia="ja-JP"/>
        </w:rPr>
        <w:t xml:space="preserve"> a great effort to treat waste in a responsible an</w:t>
      </w:r>
      <w:r w:rsidR="0056135F">
        <w:rPr>
          <w:lang w:val="en-GB" w:eastAsia="ja-JP"/>
        </w:rPr>
        <w:t>d</w:t>
      </w:r>
      <w:r>
        <w:rPr>
          <w:lang w:val="en-GB" w:eastAsia="ja-JP"/>
        </w:rPr>
        <w:t xml:space="preserve"> sustainable way</w:t>
      </w:r>
      <w:r w:rsidR="009830E6">
        <w:rPr>
          <w:lang w:val="en-GB" w:eastAsia="ja-JP"/>
        </w:rPr>
        <w:t>.</w:t>
      </w:r>
      <w:r>
        <w:rPr>
          <w:lang w:val="en-GB" w:eastAsia="ja-JP"/>
        </w:rPr>
        <w:t xml:space="preserve"> </w:t>
      </w:r>
      <w:r w:rsidR="009830E6">
        <w:rPr>
          <w:lang w:val="en-GB" w:eastAsia="ja-JP"/>
        </w:rPr>
        <w:t xml:space="preserve">To </w:t>
      </w:r>
      <w:r w:rsidR="00713217">
        <w:rPr>
          <w:lang w:val="en-GB" w:eastAsia="ja-JP"/>
        </w:rPr>
        <w:t xml:space="preserve">tackle </w:t>
      </w:r>
      <w:r>
        <w:rPr>
          <w:lang w:val="en-GB" w:eastAsia="ja-JP"/>
        </w:rPr>
        <w:t>this situation</w:t>
      </w:r>
      <w:r w:rsidR="00713217">
        <w:rPr>
          <w:lang w:val="en-GB" w:eastAsia="ja-JP"/>
        </w:rPr>
        <w:t>,</w:t>
      </w:r>
      <w:r>
        <w:rPr>
          <w:lang w:val="en-GB" w:eastAsia="ja-JP"/>
        </w:rPr>
        <w:t xml:space="preserve"> an efficient</w:t>
      </w:r>
      <w:r w:rsidR="00020D5E">
        <w:rPr>
          <w:lang w:val="en-GB" w:eastAsia="ja-JP"/>
        </w:rPr>
        <w:t xml:space="preserve"> sensing system was </w:t>
      </w:r>
      <w:r>
        <w:rPr>
          <w:lang w:val="en-GB" w:eastAsia="ja-JP"/>
        </w:rPr>
        <w:t xml:space="preserve">proposed, </w:t>
      </w:r>
      <w:r w:rsidR="00713217">
        <w:rPr>
          <w:lang w:val="en-GB" w:eastAsia="ja-JP"/>
        </w:rPr>
        <w:t xml:space="preserve">which allowed </w:t>
      </w:r>
      <w:del w:id="420" w:author="Miguel" w:date="2021-05-27T12:10:00Z">
        <w:r w:rsidRPr="00241BDB" w:rsidDel="00270642">
          <w:rPr>
            <w:highlight w:val="yellow"/>
            <w:lang w:val="en-GB" w:eastAsia="ja-JP"/>
            <w:rPrChange w:id="421" w:author="lfninov lfninov" w:date="2021-05-27T11:01:00Z">
              <w:rPr>
                <w:lang w:val="en-GB" w:eastAsia="ja-JP"/>
              </w:rPr>
            </w:rPrChange>
          </w:rPr>
          <w:delText>municipalities</w:delText>
        </w:r>
        <w:r w:rsidDel="00270642">
          <w:rPr>
            <w:lang w:val="en-GB" w:eastAsia="ja-JP"/>
          </w:rPr>
          <w:delText xml:space="preserve"> </w:delText>
        </w:r>
      </w:del>
      <w:ins w:id="422" w:author="Miguel" w:date="2021-05-27T12:10:00Z">
        <w:r w:rsidR="00270642">
          <w:rPr>
            <w:lang w:val="en-GB" w:eastAsia="ja-JP"/>
          </w:rPr>
          <w:t xml:space="preserve">cities </w:t>
        </w:r>
      </w:ins>
      <w:r>
        <w:rPr>
          <w:lang w:val="en-GB" w:eastAsia="ja-JP"/>
        </w:rPr>
        <w:t xml:space="preserve">to plan and take data driven decisions. A prototype was </w:t>
      </w:r>
      <w:r w:rsidR="00020D5E">
        <w:rPr>
          <w:lang w:val="en-GB" w:eastAsia="ja-JP"/>
        </w:rPr>
        <w:t xml:space="preserve">implemented </w:t>
      </w:r>
      <w:r>
        <w:rPr>
          <w:lang w:val="en-GB" w:eastAsia="ja-JP"/>
        </w:rPr>
        <w:t xml:space="preserve">using </w:t>
      </w:r>
      <w:proofErr w:type="spellStart"/>
      <w:r w:rsidR="009F5815">
        <w:rPr>
          <w:lang w:val="en-GB" w:eastAsia="ja-JP"/>
        </w:rPr>
        <w:t>LoRa</w:t>
      </w:r>
      <w:proofErr w:type="spellEnd"/>
      <w:r w:rsidR="009F5815">
        <w:rPr>
          <w:lang w:val="en-GB" w:eastAsia="ja-JP"/>
        </w:rPr>
        <w:t xml:space="preserve"> as transmission technology</w:t>
      </w:r>
      <w:r w:rsidR="00713217">
        <w:rPr>
          <w:lang w:val="en-GB" w:eastAsia="ja-JP"/>
        </w:rPr>
        <w:t>.</w:t>
      </w:r>
      <w:r w:rsidR="009F5815">
        <w:rPr>
          <w:lang w:val="en-GB" w:eastAsia="ja-JP"/>
        </w:rPr>
        <w:t xml:space="preserve"> </w:t>
      </w:r>
      <w:r w:rsidR="00713217">
        <w:rPr>
          <w:lang w:val="en-GB" w:eastAsia="ja-JP"/>
        </w:rPr>
        <w:t xml:space="preserve">Data </w:t>
      </w:r>
      <w:r w:rsidR="009F5815">
        <w:rPr>
          <w:lang w:val="en-GB" w:eastAsia="ja-JP"/>
        </w:rPr>
        <w:t xml:space="preserve">flow was managed along </w:t>
      </w:r>
      <w:r w:rsidR="00575BD3">
        <w:rPr>
          <w:lang w:val="en-GB" w:eastAsia="ja-JP"/>
        </w:rPr>
        <w:t>all</w:t>
      </w:r>
      <w:r w:rsidR="009F5815">
        <w:rPr>
          <w:lang w:val="en-GB" w:eastAsia="ja-JP"/>
        </w:rPr>
        <w:t xml:space="preserve"> </w:t>
      </w:r>
      <w:r w:rsidR="00713217">
        <w:rPr>
          <w:lang w:val="en-GB" w:eastAsia="ja-JP"/>
        </w:rPr>
        <w:t xml:space="preserve">the </w:t>
      </w:r>
      <w:r w:rsidR="009F5815">
        <w:rPr>
          <w:lang w:val="en-GB" w:eastAsia="ja-JP"/>
        </w:rPr>
        <w:t>network components until data</w:t>
      </w:r>
      <w:r w:rsidR="0056135F">
        <w:rPr>
          <w:lang w:val="en-GB" w:eastAsia="ja-JP"/>
        </w:rPr>
        <w:t xml:space="preserve"> was</w:t>
      </w:r>
      <w:r w:rsidR="009F5815">
        <w:rPr>
          <w:lang w:val="en-GB" w:eastAsia="ja-JP"/>
        </w:rPr>
        <w:t xml:space="preserve"> stored in a </w:t>
      </w:r>
      <w:r>
        <w:rPr>
          <w:lang w:val="en-GB" w:eastAsia="ja-JP"/>
        </w:rPr>
        <w:t xml:space="preserve">GIS </w:t>
      </w:r>
      <w:r w:rsidR="009F5815">
        <w:rPr>
          <w:lang w:val="en-GB" w:eastAsia="ja-JP"/>
        </w:rPr>
        <w:t>database</w:t>
      </w:r>
      <w:r w:rsidR="00713217">
        <w:rPr>
          <w:lang w:val="en-GB" w:eastAsia="ja-JP"/>
        </w:rPr>
        <w:t>.</w:t>
      </w:r>
      <w:r w:rsidR="009F5815">
        <w:rPr>
          <w:lang w:val="en-GB" w:eastAsia="ja-JP"/>
        </w:rPr>
        <w:t xml:space="preserve"> </w:t>
      </w:r>
      <w:r w:rsidR="00713217">
        <w:rPr>
          <w:lang w:val="en-GB" w:eastAsia="ja-JP"/>
        </w:rPr>
        <w:t xml:space="preserve">Collected </w:t>
      </w:r>
      <w:r w:rsidR="009F5815">
        <w:rPr>
          <w:lang w:val="en-GB" w:eastAsia="ja-JP"/>
        </w:rPr>
        <w:t xml:space="preserve">data was processed to generate collection routes that </w:t>
      </w:r>
      <w:r>
        <w:rPr>
          <w:lang w:val="en-GB" w:eastAsia="ja-JP"/>
        </w:rPr>
        <w:t>priori</w:t>
      </w:r>
      <w:r w:rsidR="0056135F">
        <w:rPr>
          <w:lang w:val="en-GB" w:eastAsia="ja-JP"/>
        </w:rPr>
        <w:t>tiz</w:t>
      </w:r>
      <w:r>
        <w:rPr>
          <w:lang w:val="en-GB" w:eastAsia="ja-JP"/>
        </w:rPr>
        <w:t>e</w:t>
      </w:r>
      <w:r w:rsidR="009F5815">
        <w:rPr>
          <w:lang w:val="en-GB" w:eastAsia="ja-JP"/>
        </w:rPr>
        <w:t xml:space="preserve"> the </w:t>
      </w:r>
      <w:r w:rsidR="00575BD3">
        <w:rPr>
          <w:lang w:val="en-GB" w:eastAsia="ja-JP"/>
        </w:rPr>
        <w:t xml:space="preserve">gathering </w:t>
      </w:r>
      <w:r w:rsidR="009F5815">
        <w:rPr>
          <w:lang w:val="en-GB" w:eastAsia="ja-JP"/>
        </w:rPr>
        <w:t xml:space="preserve">of containers </w:t>
      </w:r>
      <w:r w:rsidR="0056135F">
        <w:rPr>
          <w:lang w:val="en-GB" w:eastAsia="ja-JP"/>
        </w:rPr>
        <w:t xml:space="preserve">reporting </w:t>
      </w:r>
      <w:r w:rsidR="009F5815">
        <w:rPr>
          <w:lang w:val="en-GB" w:eastAsia="ja-JP"/>
        </w:rPr>
        <w:t xml:space="preserve">high levels, </w:t>
      </w:r>
      <w:r w:rsidR="00713217">
        <w:rPr>
          <w:lang w:val="en-GB" w:eastAsia="ja-JP"/>
        </w:rPr>
        <w:t xml:space="preserve">thus </w:t>
      </w:r>
      <w:r w:rsidR="009F5815">
        <w:rPr>
          <w:lang w:val="en-GB" w:eastAsia="ja-JP"/>
        </w:rPr>
        <w:t xml:space="preserve">increasing </w:t>
      </w:r>
      <w:r w:rsidR="00713217">
        <w:rPr>
          <w:lang w:val="en-GB" w:eastAsia="ja-JP"/>
        </w:rPr>
        <w:t xml:space="preserve">the </w:t>
      </w:r>
      <w:r w:rsidR="009F5815">
        <w:rPr>
          <w:lang w:val="en-GB" w:eastAsia="ja-JP"/>
        </w:rPr>
        <w:t xml:space="preserve">collected volume and reducing travel </w:t>
      </w:r>
      <w:r w:rsidR="005A7FA3">
        <w:rPr>
          <w:lang w:val="en-GB" w:eastAsia="ja-JP"/>
        </w:rPr>
        <w:t>times</w:t>
      </w:r>
      <w:r w:rsidR="00713217">
        <w:rPr>
          <w:lang w:val="en-GB" w:eastAsia="ja-JP"/>
        </w:rPr>
        <w:t>.</w:t>
      </w:r>
      <w:r w:rsidR="00830926">
        <w:rPr>
          <w:lang w:val="en-GB" w:eastAsia="ja-JP"/>
        </w:rPr>
        <w:t xml:space="preserve"> </w:t>
      </w:r>
      <w:r w:rsidR="00713217">
        <w:rPr>
          <w:lang w:val="en-GB" w:eastAsia="ja-JP"/>
        </w:rPr>
        <w:t xml:space="preserve">Planned </w:t>
      </w:r>
      <w:r w:rsidR="00830926">
        <w:rPr>
          <w:lang w:val="en-GB" w:eastAsia="ja-JP"/>
        </w:rPr>
        <w:t>routes</w:t>
      </w:r>
      <w:r w:rsidR="009F5815">
        <w:rPr>
          <w:lang w:val="en-GB" w:eastAsia="ja-JP"/>
        </w:rPr>
        <w:t xml:space="preserve"> were displayed in a mobile application</w:t>
      </w:r>
      <w:r w:rsidR="005A7FA3">
        <w:rPr>
          <w:lang w:val="en-GB" w:eastAsia="ja-JP"/>
        </w:rPr>
        <w:t xml:space="preserve"> </w:t>
      </w:r>
      <w:r w:rsidR="0056135F">
        <w:rPr>
          <w:lang w:val="en-GB" w:eastAsia="ja-JP"/>
        </w:rPr>
        <w:t xml:space="preserve">in order </w:t>
      </w:r>
      <w:r w:rsidR="005A7FA3">
        <w:rPr>
          <w:lang w:val="en-GB" w:eastAsia="ja-JP"/>
        </w:rPr>
        <w:t xml:space="preserve">to </w:t>
      </w:r>
      <w:r w:rsidR="0056135F">
        <w:rPr>
          <w:lang w:val="en-GB" w:eastAsia="ja-JP"/>
        </w:rPr>
        <w:t xml:space="preserve">assist </w:t>
      </w:r>
      <w:r w:rsidR="005A7FA3">
        <w:rPr>
          <w:lang w:val="en-GB" w:eastAsia="ja-JP"/>
        </w:rPr>
        <w:t xml:space="preserve">truck drivers throw the </w:t>
      </w:r>
      <w:r w:rsidR="0056135F">
        <w:rPr>
          <w:lang w:val="en-GB" w:eastAsia="ja-JP"/>
        </w:rPr>
        <w:t>journey</w:t>
      </w:r>
      <w:r w:rsidR="00BD3C69">
        <w:rPr>
          <w:lang w:val="en-GB" w:eastAsia="ja-JP"/>
        </w:rPr>
        <w:t>,</w:t>
      </w:r>
      <w:r w:rsidR="0056135F">
        <w:rPr>
          <w:lang w:val="en-GB" w:eastAsia="ja-JP"/>
        </w:rPr>
        <w:t xml:space="preserve"> </w:t>
      </w:r>
      <w:r w:rsidR="009F5815">
        <w:rPr>
          <w:lang w:val="en-GB" w:eastAsia="ja-JP"/>
        </w:rPr>
        <w:t xml:space="preserve">as support for </w:t>
      </w:r>
      <w:r w:rsidR="005A7FA3">
        <w:rPr>
          <w:lang w:val="en-GB" w:eastAsia="ja-JP"/>
        </w:rPr>
        <w:t>the operation</w:t>
      </w:r>
      <w:r w:rsidR="009F5815">
        <w:rPr>
          <w:lang w:val="en-GB" w:eastAsia="ja-JP"/>
        </w:rPr>
        <w:t>.</w:t>
      </w:r>
    </w:p>
    <w:p w:rsidR="00020D5E" w:rsidRDefault="00020D5E" w:rsidP="00F17B55">
      <w:pPr>
        <w:pStyle w:val="Statements"/>
        <w:spacing w:line="276" w:lineRule="auto"/>
        <w:ind w:firstLine="0"/>
        <w:rPr>
          <w:lang w:val="en-GB" w:eastAsia="ja-JP"/>
        </w:rPr>
      </w:pPr>
    </w:p>
    <w:p w:rsidR="00020D5E" w:rsidRDefault="00020D5E" w:rsidP="00F17B55">
      <w:pPr>
        <w:pStyle w:val="Statements"/>
        <w:spacing w:line="276" w:lineRule="auto"/>
        <w:ind w:firstLine="0"/>
        <w:rPr>
          <w:ins w:id="423" w:author="Miguel" w:date="2021-05-27T12:51:00Z"/>
          <w:lang w:eastAsia="ja-JP"/>
        </w:rPr>
      </w:pPr>
      <w:r>
        <w:rPr>
          <w:lang w:val="en-GB" w:eastAsia="ja-JP"/>
        </w:rPr>
        <w:t xml:space="preserve">This research shows </w:t>
      </w:r>
      <w:r w:rsidR="000F69ED">
        <w:rPr>
          <w:lang w:val="en-GB" w:eastAsia="ja-JP"/>
        </w:rPr>
        <w:t xml:space="preserve">why </w:t>
      </w:r>
      <w:r>
        <w:rPr>
          <w:lang w:val="en-GB" w:eastAsia="ja-JP"/>
        </w:rPr>
        <w:t xml:space="preserve">updated data </w:t>
      </w:r>
      <w:r w:rsidR="00BD3C69">
        <w:rPr>
          <w:lang w:val="en-GB" w:eastAsia="ja-JP"/>
        </w:rPr>
        <w:t xml:space="preserve">are </w:t>
      </w:r>
      <w:r>
        <w:rPr>
          <w:lang w:val="en-GB" w:eastAsia="ja-JP"/>
        </w:rPr>
        <w:t xml:space="preserve">an important asset </w:t>
      </w:r>
      <w:r w:rsidR="000F69ED">
        <w:rPr>
          <w:lang w:val="en-GB" w:eastAsia="ja-JP"/>
        </w:rPr>
        <w:t xml:space="preserve">and how </w:t>
      </w:r>
      <w:r>
        <w:rPr>
          <w:lang w:val="en-GB" w:eastAsia="ja-JP"/>
        </w:rPr>
        <w:t xml:space="preserve">cities can take advantage of </w:t>
      </w:r>
      <w:r w:rsidR="00BD3C69">
        <w:rPr>
          <w:lang w:val="en-GB" w:eastAsia="ja-JP"/>
        </w:rPr>
        <w:t>them</w:t>
      </w:r>
      <w:r w:rsidR="000F69ED">
        <w:rPr>
          <w:lang w:val="en-GB" w:eastAsia="ja-JP"/>
        </w:rPr>
        <w:t xml:space="preserve"> </w:t>
      </w:r>
      <w:r w:rsidR="00830926">
        <w:rPr>
          <w:lang w:val="en-GB" w:eastAsia="ja-JP"/>
        </w:rPr>
        <w:t>to</w:t>
      </w:r>
      <w:r>
        <w:rPr>
          <w:lang w:val="en-GB" w:eastAsia="ja-JP"/>
        </w:rPr>
        <w:t xml:space="preserve"> better plan typical operations</w:t>
      </w:r>
      <w:r w:rsidR="00BD3C69">
        <w:rPr>
          <w:lang w:val="en-GB" w:eastAsia="ja-JP"/>
        </w:rPr>
        <w:t>, such</w:t>
      </w:r>
      <w:r>
        <w:rPr>
          <w:lang w:val="en-GB" w:eastAsia="ja-JP"/>
        </w:rPr>
        <w:t xml:space="preserve"> as </w:t>
      </w:r>
      <w:r w:rsidR="00575BD3">
        <w:rPr>
          <w:lang w:val="en-GB" w:eastAsia="ja-JP"/>
        </w:rPr>
        <w:t>MSW</w:t>
      </w:r>
      <w:r>
        <w:rPr>
          <w:lang w:val="en-GB" w:eastAsia="ja-JP"/>
        </w:rPr>
        <w:t xml:space="preserve"> collection</w:t>
      </w:r>
      <w:r w:rsidR="00BD3C69">
        <w:rPr>
          <w:lang w:val="en-GB" w:eastAsia="ja-JP"/>
        </w:rPr>
        <w:t>.</w:t>
      </w:r>
      <w:r>
        <w:rPr>
          <w:lang w:val="en-GB" w:eastAsia="ja-JP"/>
        </w:rPr>
        <w:t xml:space="preserve"> </w:t>
      </w:r>
      <w:r w:rsidR="00BD3C69">
        <w:rPr>
          <w:lang w:val="en-GB" w:eastAsia="ja-JP"/>
        </w:rPr>
        <w:t xml:space="preserve">The </w:t>
      </w:r>
      <w:r w:rsidR="00575BD3">
        <w:rPr>
          <w:lang w:val="en-GB" w:eastAsia="ja-JP"/>
        </w:rPr>
        <w:t>development of this</w:t>
      </w:r>
      <w:r w:rsidR="00831F59">
        <w:rPr>
          <w:lang w:val="en-GB" w:eastAsia="ja-JP"/>
        </w:rPr>
        <w:t xml:space="preserve"> </w:t>
      </w:r>
      <w:r w:rsidR="000F69ED">
        <w:rPr>
          <w:lang w:val="en-GB" w:eastAsia="ja-JP"/>
        </w:rPr>
        <w:lastRenderedPageBreak/>
        <w:t xml:space="preserve">prototype </w:t>
      </w:r>
      <w:r>
        <w:rPr>
          <w:lang w:val="en-GB" w:eastAsia="ja-JP"/>
        </w:rPr>
        <w:t xml:space="preserve">demonstrates </w:t>
      </w:r>
      <w:r w:rsidR="00BD3C69">
        <w:rPr>
          <w:lang w:val="en-GB" w:eastAsia="ja-JP"/>
        </w:rPr>
        <w:t xml:space="preserve">the </w:t>
      </w:r>
      <w:r>
        <w:rPr>
          <w:lang w:val="en-GB" w:eastAsia="ja-JP"/>
        </w:rPr>
        <w:t xml:space="preserve">technical viability </w:t>
      </w:r>
      <w:ins w:id="424" w:author="lfninov lfninov" w:date="2021-05-27T11:03:00Z">
        <w:r w:rsidR="00241BDB">
          <w:rPr>
            <w:lang w:val="en-GB" w:eastAsia="ja-JP"/>
          </w:rPr>
          <w:t>of</w:t>
        </w:r>
      </w:ins>
      <w:del w:id="425" w:author="lfninov lfninov" w:date="2021-05-27T11:03:00Z">
        <w:r w:rsidDel="00241BDB">
          <w:rPr>
            <w:lang w:val="en-GB" w:eastAsia="ja-JP"/>
          </w:rPr>
          <w:delText>to</w:delText>
        </w:r>
      </w:del>
      <w:r>
        <w:rPr>
          <w:lang w:val="en-GB" w:eastAsia="ja-JP"/>
        </w:rPr>
        <w:t xml:space="preserve"> </w:t>
      </w:r>
      <w:del w:id="426" w:author="Miguel" w:date="2021-05-27T12:10:00Z">
        <w:r w:rsidDel="00270642">
          <w:rPr>
            <w:lang w:val="en-GB" w:eastAsia="ja-JP"/>
          </w:rPr>
          <w:delText>implement</w:delText>
        </w:r>
      </w:del>
      <w:ins w:id="427" w:author="lfninov lfninov" w:date="2021-05-27T11:03:00Z">
        <w:del w:id="428" w:author="Miguel" w:date="2021-05-27T12:10:00Z">
          <w:r w:rsidR="00241BDB" w:rsidDel="00270642">
            <w:rPr>
              <w:lang w:val="en-GB" w:eastAsia="ja-JP"/>
            </w:rPr>
            <w:delText>ing</w:delText>
          </w:r>
        </w:del>
      </w:ins>
      <w:del w:id="429" w:author="Miguel" w:date="2021-05-27T12:10:00Z">
        <w:r w:rsidDel="00270642">
          <w:rPr>
            <w:lang w:val="en-GB" w:eastAsia="ja-JP"/>
          </w:rPr>
          <w:delText xml:space="preserve"> </w:delText>
        </w:r>
        <w:r w:rsidR="000F69ED" w:rsidRPr="000F69ED" w:rsidDel="00270642">
          <w:rPr>
            <w:lang w:val="en-GB" w:eastAsia="ja-JP"/>
          </w:rPr>
          <w:delText xml:space="preserve"> </w:delText>
        </w:r>
        <w:r w:rsidR="000F69ED" w:rsidDel="00270642">
          <w:rPr>
            <w:lang w:val="en-GB" w:eastAsia="ja-JP"/>
          </w:rPr>
          <w:delText>sensing</w:delText>
        </w:r>
      </w:del>
      <w:ins w:id="430" w:author="Miguel" w:date="2021-05-27T12:10:00Z">
        <w:r w:rsidR="00270642">
          <w:rPr>
            <w:lang w:val="en-GB" w:eastAsia="ja-JP"/>
          </w:rPr>
          <w:t xml:space="preserve">implementing </w:t>
        </w:r>
        <w:r w:rsidR="00270642" w:rsidRPr="000F69ED">
          <w:rPr>
            <w:lang w:val="en-GB" w:eastAsia="ja-JP"/>
          </w:rPr>
          <w:t>sensing</w:t>
        </w:r>
      </w:ins>
      <w:r w:rsidR="000F69ED">
        <w:rPr>
          <w:lang w:val="en-GB" w:eastAsia="ja-JP"/>
        </w:rPr>
        <w:t xml:space="preserve"> systems enabled by IoT and GIS in real environments</w:t>
      </w:r>
      <w:r w:rsidR="00BD3C69">
        <w:rPr>
          <w:lang w:val="en-GB" w:eastAsia="ja-JP"/>
        </w:rPr>
        <w:t>.</w:t>
      </w:r>
      <w:r>
        <w:rPr>
          <w:lang w:val="en-GB" w:eastAsia="ja-JP"/>
        </w:rPr>
        <w:t xml:space="preserve"> </w:t>
      </w:r>
      <w:r w:rsidR="00BD3C69">
        <w:rPr>
          <w:lang w:val="en-GB" w:eastAsia="ja-JP"/>
        </w:rPr>
        <w:t xml:space="preserve">It also </w:t>
      </w:r>
      <w:r>
        <w:rPr>
          <w:lang w:val="en-GB" w:eastAsia="ja-JP"/>
        </w:rPr>
        <w:t>show</w:t>
      </w:r>
      <w:r w:rsidR="00BD3C69">
        <w:rPr>
          <w:lang w:val="en-GB" w:eastAsia="ja-JP"/>
        </w:rPr>
        <w:t>s</w:t>
      </w:r>
      <w:r>
        <w:rPr>
          <w:lang w:val="en-GB" w:eastAsia="ja-JP"/>
        </w:rPr>
        <w:t xml:space="preserve"> that </w:t>
      </w:r>
      <w:r w:rsidR="00472628">
        <w:rPr>
          <w:lang w:val="en-GB" w:eastAsia="ja-JP"/>
        </w:rPr>
        <w:t>logistic process</w:t>
      </w:r>
      <w:r w:rsidR="00BD3C69">
        <w:rPr>
          <w:lang w:val="en-GB" w:eastAsia="ja-JP"/>
        </w:rPr>
        <w:t>es,</w:t>
      </w:r>
      <w:r w:rsidR="00472628">
        <w:rPr>
          <w:lang w:val="en-GB" w:eastAsia="ja-JP"/>
        </w:rPr>
        <w:t xml:space="preserve"> </w:t>
      </w:r>
      <w:r w:rsidR="0056135F">
        <w:rPr>
          <w:lang w:val="en-GB" w:eastAsia="ja-JP"/>
        </w:rPr>
        <w:t xml:space="preserve">such as </w:t>
      </w:r>
      <w:r w:rsidR="00831F59">
        <w:rPr>
          <w:lang w:val="en-GB" w:eastAsia="ja-JP"/>
        </w:rPr>
        <w:t xml:space="preserve">MSW </w:t>
      </w:r>
      <w:r w:rsidR="00472628">
        <w:rPr>
          <w:lang w:val="en-GB" w:eastAsia="ja-JP"/>
        </w:rPr>
        <w:t>collection</w:t>
      </w:r>
      <w:r w:rsidR="00BD3C69">
        <w:rPr>
          <w:lang w:val="en-GB" w:eastAsia="ja-JP"/>
        </w:rPr>
        <w:t>,</w:t>
      </w:r>
      <w:r w:rsidR="00472628">
        <w:rPr>
          <w:lang w:val="en-GB" w:eastAsia="ja-JP"/>
        </w:rPr>
        <w:t xml:space="preserve"> can b</w:t>
      </w:r>
      <w:r w:rsidR="0056135F">
        <w:rPr>
          <w:lang w:val="en-GB" w:eastAsia="ja-JP"/>
        </w:rPr>
        <w:t>e</w:t>
      </w:r>
      <w:r w:rsidR="00472628">
        <w:rPr>
          <w:lang w:val="en-GB" w:eastAsia="ja-JP"/>
        </w:rPr>
        <w:t xml:space="preserve"> enhanced with communication technologies</w:t>
      </w:r>
      <w:r>
        <w:rPr>
          <w:lang w:val="en-GB" w:eastAsia="ja-JP"/>
        </w:rPr>
        <w:t xml:space="preserve"> </w:t>
      </w:r>
      <w:r w:rsidR="009F5815">
        <w:rPr>
          <w:lang w:val="en-GB" w:eastAsia="ja-JP"/>
        </w:rPr>
        <w:t>to</w:t>
      </w:r>
      <w:r w:rsidR="0056135F">
        <w:rPr>
          <w:lang w:val="en-GB" w:eastAsia="ja-JP"/>
        </w:rPr>
        <w:t xml:space="preserve"> be more efficient</w:t>
      </w:r>
      <w:r w:rsidR="00BD3C69">
        <w:rPr>
          <w:lang w:val="en-GB" w:eastAsia="ja-JP"/>
        </w:rPr>
        <w:t>,</w:t>
      </w:r>
      <w:r w:rsidR="0056135F">
        <w:rPr>
          <w:lang w:val="en-GB" w:eastAsia="ja-JP"/>
        </w:rPr>
        <w:t xml:space="preserve"> in this particular case</w:t>
      </w:r>
      <w:r w:rsidR="009F5815">
        <w:rPr>
          <w:lang w:val="en-GB" w:eastAsia="ja-JP"/>
        </w:rPr>
        <w:t xml:space="preserve"> </w:t>
      </w:r>
      <w:r w:rsidR="00BD3C69">
        <w:rPr>
          <w:lang w:eastAsia="ja-JP"/>
        </w:rPr>
        <w:t xml:space="preserve">by </w:t>
      </w:r>
      <w:r w:rsidR="000F69ED">
        <w:rPr>
          <w:lang w:eastAsia="ja-JP"/>
        </w:rPr>
        <w:t xml:space="preserve">supplying the collecting </w:t>
      </w:r>
      <w:r w:rsidR="008F5E8B">
        <w:rPr>
          <w:lang w:eastAsia="ja-JP"/>
        </w:rPr>
        <w:t>enterprises with a</w:t>
      </w:r>
      <w:r w:rsidR="00EA6E85">
        <w:rPr>
          <w:lang w:eastAsia="ja-JP"/>
        </w:rPr>
        <w:t xml:space="preserve"> support application</w:t>
      </w:r>
      <w:r w:rsidR="00050A5F">
        <w:rPr>
          <w:lang w:eastAsia="ja-JP"/>
        </w:rPr>
        <w:t>, while</w:t>
      </w:r>
      <w:r w:rsidR="00EA6E85">
        <w:rPr>
          <w:lang w:eastAsia="ja-JP"/>
        </w:rPr>
        <w:t xml:space="preserve"> reducing container saturation and overflow.</w:t>
      </w:r>
    </w:p>
    <w:p w:rsidR="003A6C86" w:rsidRDefault="003A6C86" w:rsidP="00F17B55">
      <w:pPr>
        <w:pStyle w:val="Statements"/>
        <w:spacing w:line="276" w:lineRule="auto"/>
        <w:ind w:firstLine="0"/>
        <w:rPr>
          <w:ins w:id="431" w:author="Miguel" w:date="2021-05-27T12:51:00Z"/>
          <w:lang w:eastAsia="ja-JP"/>
        </w:rPr>
      </w:pPr>
    </w:p>
    <w:p w:rsidR="003A6C86" w:rsidDel="00E13B7F" w:rsidRDefault="00E13B7F" w:rsidP="00F17B55">
      <w:pPr>
        <w:pStyle w:val="Statements"/>
        <w:spacing w:line="276" w:lineRule="auto"/>
        <w:ind w:firstLine="0"/>
        <w:rPr>
          <w:del w:id="432" w:author="Miguel" w:date="2021-05-28T21:41:00Z"/>
          <w:rFonts w:cs="Linux Libertine"/>
          <w:color w:val="000000"/>
          <w:szCs w:val="18"/>
        </w:rPr>
      </w:pPr>
      <w:ins w:id="433" w:author="Miguel" w:date="2021-05-29T12:10:00Z">
        <w:r>
          <w:rPr>
            <w:rFonts w:cs="Linux Libertine"/>
            <w:color w:val="000000"/>
            <w:szCs w:val="18"/>
          </w:rPr>
          <w:t xml:space="preserve">For a real environment deployment some points need to be analyzed: </w:t>
        </w:r>
        <w:proofErr w:type="spellStart"/>
        <w:r>
          <w:rPr>
            <w:rFonts w:cs="Linux Libertine"/>
            <w:color w:val="000000"/>
            <w:szCs w:val="18"/>
          </w:rPr>
          <w:t>i</w:t>
        </w:r>
        <w:proofErr w:type="spellEnd"/>
        <w:r>
          <w:rPr>
            <w:rFonts w:cs="Linux Libertine"/>
            <w:color w:val="000000"/>
            <w:szCs w:val="18"/>
          </w:rPr>
          <w:t>) sensors must be adjusted with a directive angle to acquire accurate measurements; ii) efficiently managing energy on measurement devices; iii), the spreading factor configuration when there are many nodes in a small area; iv) the gateway location in order to generate a direct line of sight between gateway and sensing units; and v) including relevant and detailed terrain characteristics so that routes can be computed more precisely.</w:t>
        </w:r>
      </w:ins>
    </w:p>
    <w:p w:rsidR="00E13B7F" w:rsidRPr="00F9077D" w:rsidRDefault="00E13B7F" w:rsidP="00F17B55">
      <w:pPr>
        <w:pStyle w:val="Statements"/>
        <w:spacing w:line="276" w:lineRule="auto"/>
        <w:ind w:firstLine="0"/>
        <w:rPr>
          <w:ins w:id="434" w:author="Miguel" w:date="2021-05-29T12:10:00Z"/>
          <w:lang w:val="en-GB" w:eastAsia="ja-JP"/>
          <w:rPrChange w:id="435" w:author="Miguel" w:date="2021-05-28T21:41:00Z">
            <w:rPr>
              <w:ins w:id="436" w:author="Miguel" w:date="2021-05-29T12:10:00Z"/>
              <w:lang w:eastAsia="ja-JP"/>
            </w:rPr>
          </w:rPrChange>
        </w:rPr>
      </w:pPr>
    </w:p>
    <w:p w:rsidR="000F69ED" w:rsidRPr="00F9077D" w:rsidRDefault="000F69ED" w:rsidP="00F17B55">
      <w:pPr>
        <w:pStyle w:val="Statements"/>
        <w:spacing w:line="276" w:lineRule="auto"/>
        <w:ind w:firstLine="0"/>
        <w:rPr>
          <w:lang w:val="en-GB" w:eastAsia="ja-JP"/>
          <w:rPrChange w:id="437" w:author="Miguel" w:date="2021-05-28T21:41:00Z">
            <w:rPr>
              <w:lang w:eastAsia="ja-JP"/>
            </w:rPr>
          </w:rPrChange>
        </w:rPr>
      </w:pPr>
    </w:p>
    <w:p w:rsidR="00830926" w:rsidRDefault="00050A5F" w:rsidP="00F17B55">
      <w:pPr>
        <w:pStyle w:val="Statements"/>
        <w:spacing w:line="276" w:lineRule="auto"/>
        <w:ind w:firstLine="0"/>
        <w:rPr>
          <w:lang w:eastAsia="ja-JP"/>
        </w:rPr>
      </w:pPr>
      <w:r>
        <w:rPr>
          <w:lang w:eastAsia="ja-JP"/>
        </w:rPr>
        <w:t xml:space="preserve">For </w:t>
      </w:r>
      <w:r w:rsidR="00831F59">
        <w:rPr>
          <w:lang w:eastAsia="ja-JP"/>
        </w:rPr>
        <w:t xml:space="preserve">future </w:t>
      </w:r>
      <w:r w:rsidR="00176043">
        <w:rPr>
          <w:lang w:eastAsia="ja-JP"/>
        </w:rPr>
        <w:t>work,</w:t>
      </w:r>
      <w:r w:rsidR="00831F59">
        <w:rPr>
          <w:lang w:eastAsia="ja-JP"/>
        </w:rPr>
        <w:t xml:space="preserve"> a comparison of </w:t>
      </w:r>
      <w:r>
        <w:rPr>
          <w:lang w:eastAsia="ja-JP"/>
        </w:rPr>
        <w:t xml:space="preserve">the </w:t>
      </w:r>
      <w:r w:rsidR="00831F59">
        <w:rPr>
          <w:lang w:eastAsia="ja-JP"/>
        </w:rPr>
        <w:t xml:space="preserve">proposed routes </w:t>
      </w:r>
      <w:r>
        <w:rPr>
          <w:lang w:eastAsia="ja-JP"/>
        </w:rPr>
        <w:t xml:space="preserve">with </w:t>
      </w:r>
      <w:r w:rsidR="00831F59">
        <w:rPr>
          <w:lang w:eastAsia="ja-JP"/>
        </w:rPr>
        <w:t>the</w:t>
      </w:r>
      <w:r w:rsidR="00EA6E85">
        <w:rPr>
          <w:lang w:eastAsia="ja-JP"/>
        </w:rPr>
        <w:t xml:space="preserve"> current</w:t>
      </w:r>
      <w:r>
        <w:rPr>
          <w:lang w:eastAsia="ja-JP"/>
        </w:rPr>
        <w:t>ly</w:t>
      </w:r>
      <w:r w:rsidR="00EA6E85">
        <w:rPr>
          <w:lang w:eastAsia="ja-JP"/>
        </w:rPr>
        <w:t xml:space="preserve"> used</w:t>
      </w:r>
      <w:r w:rsidR="00831F59">
        <w:rPr>
          <w:lang w:eastAsia="ja-JP"/>
        </w:rPr>
        <w:t xml:space="preserve"> </w:t>
      </w:r>
      <w:r w:rsidR="00176043">
        <w:rPr>
          <w:lang w:eastAsia="ja-JP"/>
        </w:rPr>
        <w:t xml:space="preserve">routes </w:t>
      </w:r>
      <w:r>
        <w:rPr>
          <w:lang w:eastAsia="ja-JP"/>
        </w:rPr>
        <w:t>can be used</w:t>
      </w:r>
      <w:r w:rsidR="00EA6E85">
        <w:rPr>
          <w:lang w:eastAsia="ja-JP"/>
        </w:rPr>
        <w:t xml:space="preserve"> to</w:t>
      </w:r>
      <w:r w:rsidR="00831F59">
        <w:rPr>
          <w:lang w:eastAsia="ja-JP"/>
        </w:rPr>
        <w:t xml:space="preserve"> validate if the proposed system has a valuable impact </w:t>
      </w:r>
      <w:r>
        <w:rPr>
          <w:lang w:eastAsia="ja-JP"/>
        </w:rPr>
        <w:t>o</w:t>
      </w:r>
      <w:r w:rsidR="00831F59">
        <w:rPr>
          <w:lang w:eastAsia="ja-JP"/>
        </w:rPr>
        <w:t>n the collecting operation</w:t>
      </w:r>
      <w:r w:rsidR="00EA6E85">
        <w:rPr>
          <w:lang w:eastAsia="ja-JP"/>
        </w:rPr>
        <w:t>. Collection routes to retrieve reusable material should be independent from route</w:t>
      </w:r>
      <w:r w:rsidR="004D224E">
        <w:rPr>
          <w:lang w:eastAsia="ja-JP"/>
        </w:rPr>
        <w:t>s</w:t>
      </w:r>
      <w:r w:rsidR="00EA6E85">
        <w:rPr>
          <w:lang w:eastAsia="ja-JP"/>
        </w:rPr>
        <w:t xml:space="preserve"> to recover the non-recyclable one. When adjusted</w:t>
      </w:r>
      <w:r w:rsidR="004D224E">
        <w:rPr>
          <w:lang w:eastAsia="ja-JP"/>
        </w:rPr>
        <w:t>,</w:t>
      </w:r>
      <w:r w:rsidR="00EA6E85">
        <w:rPr>
          <w:lang w:eastAsia="ja-JP"/>
        </w:rPr>
        <w:t xml:space="preserve"> the</w:t>
      </w:r>
      <w:r w:rsidR="00831F59">
        <w:rPr>
          <w:lang w:eastAsia="ja-JP"/>
        </w:rPr>
        <w:t xml:space="preserve"> model </w:t>
      </w:r>
      <w:r w:rsidR="00EA6E85">
        <w:rPr>
          <w:lang w:eastAsia="ja-JP"/>
        </w:rPr>
        <w:t xml:space="preserve">could </w:t>
      </w:r>
      <w:r w:rsidR="00831F59">
        <w:rPr>
          <w:lang w:eastAsia="ja-JP"/>
        </w:rPr>
        <w:t>be</w:t>
      </w:r>
      <w:r w:rsidR="00830926">
        <w:rPr>
          <w:lang w:eastAsia="ja-JP"/>
        </w:rPr>
        <w:t xml:space="preserve"> extended and generalized </w:t>
      </w:r>
      <w:r w:rsidR="00176043">
        <w:rPr>
          <w:lang w:eastAsia="ja-JP"/>
        </w:rPr>
        <w:t>as an</w:t>
      </w:r>
      <w:r w:rsidR="00830926">
        <w:rPr>
          <w:lang w:eastAsia="ja-JP"/>
        </w:rPr>
        <w:t xml:space="preserve"> open framework</w:t>
      </w:r>
      <w:r w:rsidR="00831F59">
        <w:rPr>
          <w:lang w:eastAsia="ja-JP"/>
        </w:rPr>
        <w:t xml:space="preserve"> </w:t>
      </w:r>
      <w:r w:rsidR="00830926">
        <w:rPr>
          <w:lang w:eastAsia="ja-JP"/>
        </w:rPr>
        <w:t xml:space="preserve">to manage </w:t>
      </w:r>
      <w:r w:rsidR="00831F59">
        <w:rPr>
          <w:lang w:val="en-GB" w:eastAsia="ja-JP"/>
        </w:rPr>
        <w:t xml:space="preserve">MSW </w:t>
      </w:r>
      <w:r w:rsidR="00830926">
        <w:rPr>
          <w:lang w:eastAsia="ja-JP"/>
        </w:rPr>
        <w:t>in an efficient and sustainable way.</w:t>
      </w:r>
    </w:p>
    <w:p w:rsidR="005D6B97" w:rsidRDefault="005D6B97" w:rsidP="00F17B55">
      <w:pPr>
        <w:pStyle w:val="Statements"/>
        <w:spacing w:line="276" w:lineRule="auto"/>
        <w:ind w:firstLine="0"/>
        <w:rPr>
          <w:lang w:eastAsia="ja-JP"/>
        </w:rPr>
      </w:pPr>
    </w:p>
    <w:p w:rsidR="005D6B97" w:rsidRPr="00F17CC4" w:rsidRDefault="005D6B97" w:rsidP="00F17B55">
      <w:pPr>
        <w:pStyle w:val="Statements"/>
        <w:spacing w:line="276" w:lineRule="auto"/>
        <w:ind w:firstLine="0"/>
        <w:rPr>
          <w:b/>
          <w:sz w:val="20"/>
          <w:szCs w:val="20"/>
          <w:lang w:eastAsia="ja-JP"/>
        </w:rPr>
      </w:pPr>
      <w:r w:rsidRPr="00F17CC4">
        <w:rPr>
          <w:b/>
          <w:sz w:val="20"/>
          <w:szCs w:val="20"/>
          <w:lang w:eastAsia="ja-JP"/>
        </w:rPr>
        <w:t xml:space="preserve">Code Availability </w:t>
      </w:r>
    </w:p>
    <w:p w:rsidR="005D6B97" w:rsidRDefault="005D6B97" w:rsidP="00F17B55">
      <w:pPr>
        <w:pStyle w:val="Statements"/>
        <w:spacing w:line="276" w:lineRule="auto"/>
        <w:ind w:firstLine="0"/>
        <w:rPr>
          <w:lang w:eastAsia="ja-JP"/>
        </w:rPr>
      </w:pPr>
    </w:p>
    <w:p w:rsidR="00381906" w:rsidRDefault="005D6B97" w:rsidP="00F17B55">
      <w:pPr>
        <w:pStyle w:val="Statements"/>
        <w:spacing w:line="276" w:lineRule="auto"/>
        <w:ind w:firstLine="0"/>
      </w:pPr>
      <w:r>
        <w:rPr>
          <w:lang w:eastAsia="ja-JP"/>
        </w:rPr>
        <w:t xml:space="preserve">Design and </w:t>
      </w:r>
      <w:r>
        <w:t xml:space="preserve">code </w:t>
      </w:r>
      <w:r w:rsidR="00381906">
        <w:t>have being published in</w:t>
      </w:r>
      <w:r>
        <w:t xml:space="preserve"> a </w:t>
      </w:r>
      <w:del w:id="438" w:author="Miguel" w:date="2021-05-27T12:55:00Z">
        <w:r w:rsidDel="00A0433C">
          <w:delText>g</w:delText>
        </w:r>
      </w:del>
      <w:proofErr w:type="spellStart"/>
      <w:ins w:id="439" w:author="Miguel" w:date="2021-05-27T12:55:00Z">
        <w:r w:rsidR="00A0433C">
          <w:t>G</w:t>
        </w:r>
      </w:ins>
      <w:r>
        <w:t>ithub</w:t>
      </w:r>
      <w:proofErr w:type="spellEnd"/>
      <w:r>
        <w:t xml:space="preserve"> repo</w:t>
      </w:r>
      <w:r w:rsidR="004D224E">
        <w:t>sitory</w:t>
      </w:r>
      <w:r w:rsidR="00381906">
        <w:t xml:space="preserve"> for public use and contribution</w:t>
      </w:r>
      <w:ins w:id="440" w:author="lfninov lfninov" w:date="2021-05-27T11:05:00Z">
        <w:r w:rsidR="00241BDB">
          <w:t xml:space="preserve"> available</w:t>
        </w:r>
      </w:ins>
      <w:r w:rsidR="00381906">
        <w:t xml:space="preserve"> </w:t>
      </w:r>
      <w:ins w:id="441" w:author="lfninov lfninov" w:date="2021-05-27T11:04:00Z">
        <w:r w:rsidR="00241BDB">
          <w:t>at</w:t>
        </w:r>
      </w:ins>
    </w:p>
    <w:p w:rsidR="005D6B97" w:rsidRDefault="005D6B97" w:rsidP="00F17B55">
      <w:pPr>
        <w:pStyle w:val="Statements"/>
        <w:spacing w:line="276" w:lineRule="auto"/>
        <w:ind w:firstLine="0"/>
        <w:rPr>
          <w:lang w:val="en-GB" w:eastAsia="ja-JP"/>
        </w:rPr>
      </w:pPr>
      <w:del w:id="442" w:author="lfninov lfninov" w:date="2021-05-27T11:05:00Z">
        <w:r w:rsidDel="00241BDB">
          <w:delText>(</w:delText>
        </w:r>
      </w:del>
      <w:r w:rsidR="00381906" w:rsidRPr="00381906">
        <w:t>https://github.com/montanarco/WSNGarbageRouting</w:t>
      </w:r>
      <w:del w:id="443" w:author="lfninov lfninov" w:date="2021-05-27T11:05:00Z">
        <w:r w:rsidDel="00241BDB">
          <w:delText>)</w:delText>
        </w:r>
      </w:del>
      <w:r>
        <w:t xml:space="preserve"> </w:t>
      </w:r>
    </w:p>
    <w:p w:rsidR="001E6E9B" w:rsidRPr="00177B6A" w:rsidRDefault="001E6E9B" w:rsidP="00176043">
      <w:pPr>
        <w:pStyle w:val="Statements"/>
        <w:ind w:firstLine="0"/>
        <w:rPr>
          <w:b/>
          <w:lang w:val="en-GB" w:eastAsia="ja-JP"/>
          <w14:ligatures w14:val="standard"/>
        </w:rPr>
      </w:pPr>
    </w:p>
    <w:p w:rsidR="00052C34" w:rsidRPr="00996999" w:rsidRDefault="00052C34" w:rsidP="00052C34">
      <w:pPr>
        <w:pStyle w:val="AckHead"/>
        <w:rPr>
          <w:lang w:val="en-GB"/>
          <w14:ligatures w14:val="standard"/>
        </w:rPr>
      </w:pPr>
      <w:r w:rsidRPr="00996999">
        <w:rPr>
          <w:lang w:val="en-GB"/>
          <w14:ligatures w14:val="standard"/>
        </w:rPr>
        <w:t>ACKNOWLEDGMENTS</w:t>
      </w:r>
    </w:p>
    <w:p w:rsidR="00FF4EB4" w:rsidRDefault="00FF4EB4">
      <w:pPr>
        <w:pStyle w:val="AckHead"/>
        <w:jc w:val="both"/>
        <w:rPr>
          <w:ins w:id="444" w:author="Miguel" w:date="2021-05-14T15:22:00Z"/>
          <w:rFonts w:cstheme="minorBidi"/>
          <w:b w:val="0"/>
          <w:sz w:val="18"/>
          <w:lang w:eastAsia="ja-JP"/>
        </w:rPr>
        <w:pPrChange w:id="445" w:author="lfninov lfninov" w:date="2021-05-27T11:05:00Z">
          <w:pPr>
            <w:pStyle w:val="AckHead"/>
          </w:pPr>
        </w:pPrChange>
      </w:pPr>
      <w:del w:id="446" w:author="Miguel" w:date="2021-05-14T15:18:00Z">
        <w:r w:rsidRPr="00F17CC4" w:rsidDel="00F17CC4">
          <w:rPr>
            <w:rFonts w:cstheme="minorBidi"/>
            <w:b w:val="0"/>
            <w:sz w:val="18"/>
            <w:lang w:eastAsia="ja-JP"/>
            <w:rPrChange w:id="447" w:author="Miguel" w:date="2021-05-14T15:18:00Z">
              <w:rPr>
                <w:lang w:val="en-GB"/>
                <w14:ligatures w14:val="standard"/>
              </w:rPr>
            </w:rPrChange>
          </w:rPr>
          <w:delText>here the acknowledgements</w:delText>
        </w:r>
      </w:del>
      <w:ins w:id="448" w:author="Miguel" w:date="2021-05-14T15:24:00Z">
        <w:r w:rsidR="00466377">
          <w:rPr>
            <w:rFonts w:cstheme="minorBidi"/>
            <w:b w:val="0"/>
            <w:sz w:val="18"/>
            <w:lang w:eastAsia="ja-JP"/>
          </w:rPr>
          <w:t xml:space="preserve">We thank </w:t>
        </w:r>
      </w:ins>
      <w:ins w:id="449" w:author="Miguel" w:date="2021-05-14T15:18:00Z">
        <w:r w:rsidR="00466377">
          <w:rPr>
            <w:rFonts w:cstheme="minorBidi"/>
            <w:b w:val="0"/>
            <w:sz w:val="18"/>
            <w:lang w:eastAsia="ja-JP"/>
          </w:rPr>
          <w:t xml:space="preserve">to the </w:t>
        </w:r>
        <w:proofErr w:type="spellStart"/>
        <w:r w:rsidR="00466377">
          <w:rPr>
            <w:rFonts w:cstheme="minorBidi"/>
            <w:b w:val="0"/>
            <w:sz w:val="18"/>
            <w:lang w:eastAsia="ja-JP"/>
          </w:rPr>
          <w:t>Laboratorio</w:t>
        </w:r>
        <w:proofErr w:type="spellEnd"/>
        <w:r w:rsidR="00466377">
          <w:rPr>
            <w:rFonts w:cstheme="minorBidi"/>
            <w:b w:val="0"/>
            <w:sz w:val="18"/>
            <w:lang w:eastAsia="ja-JP"/>
          </w:rPr>
          <w:t xml:space="preserve"> de</w:t>
        </w:r>
      </w:ins>
      <w:ins w:id="450" w:author="Miguel" w:date="2021-05-14T15:25:00Z">
        <w:r w:rsidR="00466377">
          <w:rPr>
            <w:rFonts w:cstheme="minorBidi"/>
            <w:b w:val="0"/>
            <w:sz w:val="18"/>
            <w:lang w:eastAsia="ja-JP"/>
          </w:rPr>
          <w:t xml:space="preserve"> </w:t>
        </w:r>
        <w:proofErr w:type="spellStart"/>
        <w:r w:rsidR="00466377">
          <w:rPr>
            <w:rFonts w:cstheme="minorBidi"/>
            <w:b w:val="0"/>
            <w:sz w:val="18"/>
            <w:lang w:eastAsia="ja-JP"/>
          </w:rPr>
          <w:t>investigacion</w:t>
        </w:r>
        <w:proofErr w:type="spellEnd"/>
        <w:r w:rsidR="00466377">
          <w:rPr>
            <w:rFonts w:cstheme="minorBidi"/>
            <w:b w:val="0"/>
            <w:sz w:val="18"/>
            <w:lang w:eastAsia="ja-JP"/>
          </w:rPr>
          <w:t xml:space="preserve"> en</w:t>
        </w:r>
      </w:ins>
      <w:ins w:id="451" w:author="Miguel" w:date="2021-05-14T15:18:00Z">
        <w:r w:rsidR="00466377">
          <w:rPr>
            <w:rFonts w:cstheme="minorBidi"/>
            <w:b w:val="0"/>
            <w:sz w:val="18"/>
            <w:lang w:eastAsia="ja-JP"/>
          </w:rPr>
          <w:t xml:space="preserve"> </w:t>
        </w:r>
        <w:proofErr w:type="spellStart"/>
        <w:r w:rsidR="00466377">
          <w:rPr>
            <w:rFonts w:cstheme="minorBidi"/>
            <w:b w:val="0"/>
            <w:sz w:val="18"/>
            <w:lang w:eastAsia="ja-JP"/>
          </w:rPr>
          <w:t>Sistemas</w:t>
        </w:r>
        <w:proofErr w:type="spellEnd"/>
        <w:r w:rsidR="00466377">
          <w:rPr>
            <w:rFonts w:cstheme="minorBidi"/>
            <w:b w:val="0"/>
            <w:sz w:val="18"/>
            <w:lang w:eastAsia="ja-JP"/>
          </w:rPr>
          <w:t xml:space="preserve"> </w:t>
        </w:r>
        <w:proofErr w:type="spellStart"/>
        <w:r w:rsidR="00466377">
          <w:rPr>
            <w:rFonts w:cstheme="minorBidi"/>
            <w:b w:val="0"/>
            <w:sz w:val="18"/>
            <w:lang w:eastAsia="ja-JP"/>
          </w:rPr>
          <w:t>I</w:t>
        </w:r>
        <w:r w:rsidR="00F17CC4">
          <w:rPr>
            <w:rFonts w:cstheme="minorBidi"/>
            <w:b w:val="0"/>
            <w:sz w:val="18"/>
            <w:lang w:eastAsia="ja-JP"/>
          </w:rPr>
          <w:t>nteligentes</w:t>
        </w:r>
      </w:ins>
      <w:proofErr w:type="spellEnd"/>
      <w:ins w:id="452" w:author="Miguel" w:date="2021-05-14T15:25:00Z">
        <w:r w:rsidR="00466377">
          <w:rPr>
            <w:rFonts w:cstheme="minorBidi"/>
            <w:b w:val="0"/>
            <w:sz w:val="18"/>
            <w:lang w:eastAsia="ja-JP"/>
          </w:rPr>
          <w:t xml:space="preserve"> </w:t>
        </w:r>
      </w:ins>
      <w:ins w:id="453" w:author="lfninov lfninov" w:date="2021-05-27T11:05:00Z">
        <w:r w:rsidR="00241BDB">
          <w:rPr>
            <w:rFonts w:cstheme="minorBidi"/>
            <w:b w:val="0"/>
            <w:sz w:val="18"/>
            <w:lang w:eastAsia="ja-JP"/>
          </w:rPr>
          <w:t>(</w:t>
        </w:r>
      </w:ins>
      <w:ins w:id="454" w:author="Miguel" w:date="2021-05-14T15:25:00Z">
        <w:r w:rsidR="00466377">
          <w:rPr>
            <w:rFonts w:cstheme="minorBidi"/>
            <w:b w:val="0"/>
            <w:sz w:val="18"/>
            <w:lang w:eastAsia="ja-JP"/>
          </w:rPr>
          <w:t>LISI</w:t>
        </w:r>
      </w:ins>
      <w:ins w:id="455" w:author="lfninov lfninov" w:date="2021-05-27T11:05:00Z">
        <w:r w:rsidR="00241BDB">
          <w:rPr>
            <w:rFonts w:cstheme="minorBidi"/>
            <w:b w:val="0"/>
            <w:sz w:val="18"/>
            <w:lang w:eastAsia="ja-JP"/>
          </w:rPr>
          <w:t>)</w:t>
        </w:r>
      </w:ins>
      <w:ins w:id="456" w:author="Miguel" w:date="2021-05-14T15:18:00Z">
        <w:r w:rsidR="00F17CC4">
          <w:rPr>
            <w:rFonts w:cstheme="minorBidi"/>
            <w:b w:val="0"/>
            <w:sz w:val="18"/>
            <w:lang w:eastAsia="ja-JP"/>
          </w:rPr>
          <w:t xml:space="preserve"> at Universidad </w:t>
        </w:r>
        <w:proofErr w:type="spellStart"/>
        <w:r w:rsidR="00F17CC4">
          <w:rPr>
            <w:rFonts w:cstheme="minorBidi"/>
            <w:b w:val="0"/>
            <w:sz w:val="18"/>
            <w:lang w:eastAsia="ja-JP"/>
          </w:rPr>
          <w:t>Nacional</w:t>
        </w:r>
        <w:proofErr w:type="spellEnd"/>
        <w:r w:rsidR="00F17CC4">
          <w:rPr>
            <w:rFonts w:cstheme="minorBidi"/>
            <w:b w:val="0"/>
            <w:sz w:val="18"/>
            <w:lang w:eastAsia="ja-JP"/>
          </w:rPr>
          <w:t xml:space="preserve"> de Colombia, for the valuable feedback and </w:t>
        </w:r>
      </w:ins>
      <w:ins w:id="457" w:author="Miguel" w:date="2021-05-14T15:22:00Z">
        <w:r w:rsidR="00F17CC4">
          <w:rPr>
            <w:rFonts w:cstheme="minorBidi"/>
            <w:b w:val="0"/>
            <w:sz w:val="18"/>
            <w:lang w:eastAsia="ja-JP"/>
          </w:rPr>
          <w:t>recommendations for the development of th</w:t>
        </w:r>
      </w:ins>
      <w:ins w:id="458" w:author="Miguel" w:date="2021-05-14T15:25:00Z">
        <w:r w:rsidR="00466377">
          <w:rPr>
            <w:rFonts w:cstheme="minorBidi"/>
            <w:b w:val="0"/>
            <w:sz w:val="18"/>
            <w:lang w:eastAsia="ja-JP"/>
          </w:rPr>
          <w:t>is</w:t>
        </w:r>
      </w:ins>
      <w:ins w:id="459" w:author="Miguel" w:date="2021-05-14T15:22:00Z">
        <w:r w:rsidR="00F17CC4">
          <w:rPr>
            <w:rFonts w:cstheme="minorBidi"/>
            <w:b w:val="0"/>
            <w:sz w:val="18"/>
            <w:lang w:eastAsia="ja-JP"/>
          </w:rPr>
          <w:t xml:space="preserve"> project.</w:t>
        </w:r>
      </w:ins>
    </w:p>
    <w:p w:rsidR="00F17CC4" w:rsidRPr="00F17CC4" w:rsidDel="004438EA" w:rsidRDefault="00466377" w:rsidP="004438EA">
      <w:pPr>
        <w:pStyle w:val="AckHead"/>
        <w:rPr>
          <w:del w:id="460" w:author="Miguel" w:date="2021-05-31T23:33:00Z"/>
          <w:rFonts w:cstheme="minorBidi"/>
          <w:b w:val="0"/>
          <w:sz w:val="18"/>
          <w:lang w:eastAsia="ja-JP"/>
          <w:rPrChange w:id="461" w:author="Miguel" w:date="2021-05-14T15:18:00Z">
            <w:rPr>
              <w:del w:id="462" w:author="Miguel" w:date="2021-05-31T23:33:00Z"/>
              <w:lang w:val="en-GB"/>
              <w14:ligatures w14:val="standard"/>
            </w:rPr>
          </w:rPrChange>
        </w:rPr>
        <w:pPrChange w:id="463" w:author="Miguel" w:date="2021-05-31T23:33:00Z">
          <w:pPr>
            <w:pStyle w:val="AckHead"/>
          </w:pPr>
        </w:pPrChange>
      </w:pPr>
      <w:ins w:id="464" w:author="Miguel" w:date="2021-05-14T15:23:00Z">
        <w:r>
          <w:rPr>
            <w:rFonts w:cstheme="minorBidi"/>
            <w:b w:val="0"/>
            <w:sz w:val="18"/>
            <w:lang w:eastAsia="ja-JP"/>
          </w:rPr>
          <w:t xml:space="preserve">We </w:t>
        </w:r>
      </w:ins>
      <w:ins w:id="465" w:author="Miguel" w:date="2021-05-14T15:25:00Z">
        <w:r>
          <w:rPr>
            <w:rFonts w:cstheme="minorBidi"/>
            <w:b w:val="0"/>
            <w:sz w:val="18"/>
            <w:lang w:eastAsia="ja-JP"/>
          </w:rPr>
          <w:t xml:space="preserve">thank </w:t>
        </w:r>
      </w:ins>
      <w:ins w:id="466" w:author="lfninov lfninov" w:date="2021-05-27T11:05:00Z">
        <w:r w:rsidR="00241BDB">
          <w:rPr>
            <w:rFonts w:cstheme="minorBidi"/>
            <w:b w:val="0"/>
            <w:sz w:val="18"/>
            <w:lang w:eastAsia="ja-JP"/>
          </w:rPr>
          <w:t xml:space="preserve">the help of </w:t>
        </w:r>
      </w:ins>
      <w:ins w:id="467" w:author="Miguel" w:date="2021-05-14T15:25:00Z">
        <w:del w:id="468" w:author="lfninov lfninov" w:date="2021-05-27T11:05:00Z">
          <w:r w:rsidDel="00241BDB">
            <w:rPr>
              <w:rFonts w:cstheme="minorBidi"/>
              <w:b w:val="0"/>
              <w:sz w:val="18"/>
              <w:lang w:eastAsia="ja-JP"/>
            </w:rPr>
            <w:delText xml:space="preserve">to </w:delText>
          </w:r>
        </w:del>
        <w:proofErr w:type="spellStart"/>
        <w:r>
          <w:rPr>
            <w:rFonts w:cstheme="minorBidi"/>
            <w:b w:val="0"/>
            <w:sz w:val="18"/>
            <w:lang w:eastAsia="ja-JP"/>
          </w:rPr>
          <w:t>vice</w:t>
        </w:r>
      </w:ins>
      <w:ins w:id="469" w:author="lfninov lfninov" w:date="2021-05-27T11:05:00Z">
        <w:r w:rsidR="00241BDB">
          <w:rPr>
            <w:rFonts w:cstheme="minorBidi"/>
            <w:b w:val="0"/>
            <w:sz w:val="18"/>
            <w:lang w:eastAsia="ja-JP"/>
          </w:rPr>
          <w:t>decanatura</w:t>
        </w:r>
        <w:proofErr w:type="spellEnd"/>
        <w:r w:rsidR="00241BDB">
          <w:rPr>
            <w:rFonts w:cstheme="minorBidi"/>
            <w:b w:val="0"/>
            <w:sz w:val="18"/>
            <w:lang w:eastAsia="ja-JP"/>
          </w:rPr>
          <w:t xml:space="preserve"> </w:t>
        </w:r>
      </w:ins>
      <w:ins w:id="470" w:author="Miguel" w:date="2021-05-14T15:25:00Z">
        <w:del w:id="471" w:author="lfninov lfninov" w:date="2021-05-27T11:06:00Z">
          <w:r w:rsidDel="00241BDB">
            <w:rPr>
              <w:rFonts w:cstheme="minorBidi"/>
              <w:b w:val="0"/>
              <w:sz w:val="18"/>
              <w:lang w:eastAsia="ja-JP"/>
            </w:rPr>
            <w:delText xml:space="preserve">rectoria </w:delText>
          </w:r>
        </w:del>
      </w:ins>
      <w:ins w:id="472" w:author="lfninov lfninov" w:date="2021-05-27T11:06:00Z">
        <w:r w:rsidR="00241BDB">
          <w:rPr>
            <w:rFonts w:cstheme="minorBidi"/>
            <w:b w:val="0"/>
            <w:sz w:val="18"/>
            <w:lang w:eastAsia="ja-JP"/>
          </w:rPr>
          <w:t xml:space="preserve">de </w:t>
        </w:r>
        <w:proofErr w:type="spellStart"/>
        <w:r w:rsidR="00241BDB">
          <w:rPr>
            <w:rFonts w:cstheme="minorBidi"/>
            <w:b w:val="0"/>
            <w:sz w:val="18"/>
            <w:lang w:eastAsia="ja-JP"/>
          </w:rPr>
          <w:t>investigación</w:t>
        </w:r>
        <w:proofErr w:type="spellEnd"/>
        <w:r w:rsidR="00241BDB">
          <w:rPr>
            <w:rFonts w:cstheme="minorBidi"/>
            <w:b w:val="0"/>
            <w:sz w:val="18"/>
            <w:lang w:eastAsia="ja-JP"/>
          </w:rPr>
          <w:t xml:space="preserve"> </w:t>
        </w:r>
      </w:ins>
      <w:ins w:id="473" w:author="Miguel" w:date="2021-05-28T21:35:00Z">
        <w:r w:rsidR="00F9077D">
          <w:rPr>
            <w:rFonts w:cstheme="minorBidi"/>
            <w:b w:val="0"/>
            <w:sz w:val="18"/>
            <w:lang w:eastAsia="ja-JP"/>
          </w:rPr>
          <w:t xml:space="preserve">on </w:t>
        </w:r>
        <w:proofErr w:type="spellStart"/>
        <w:r w:rsidR="00F9077D">
          <w:rPr>
            <w:rFonts w:cstheme="minorBidi"/>
            <w:b w:val="0"/>
            <w:sz w:val="18"/>
            <w:lang w:eastAsia="ja-JP"/>
          </w:rPr>
          <w:t>Facultad</w:t>
        </w:r>
        <w:proofErr w:type="spellEnd"/>
        <w:r w:rsidR="00F9077D">
          <w:rPr>
            <w:rFonts w:cstheme="minorBidi"/>
            <w:b w:val="0"/>
            <w:sz w:val="18"/>
            <w:lang w:eastAsia="ja-JP"/>
          </w:rPr>
          <w:t xml:space="preserve"> de </w:t>
        </w:r>
        <w:proofErr w:type="spellStart"/>
        <w:r w:rsidR="00F9077D">
          <w:rPr>
            <w:rFonts w:cstheme="minorBidi"/>
            <w:b w:val="0"/>
            <w:sz w:val="18"/>
            <w:lang w:eastAsia="ja-JP"/>
          </w:rPr>
          <w:t>Ingenieria</w:t>
        </w:r>
        <w:proofErr w:type="spellEnd"/>
        <w:r w:rsidR="00F9077D">
          <w:rPr>
            <w:rFonts w:cstheme="minorBidi"/>
            <w:b w:val="0"/>
            <w:sz w:val="18"/>
            <w:lang w:eastAsia="ja-JP"/>
          </w:rPr>
          <w:t xml:space="preserve"> </w:t>
        </w:r>
      </w:ins>
      <w:ins w:id="474" w:author="lfninov lfninov" w:date="2021-05-27T11:06:00Z">
        <w:del w:id="475" w:author="Miguel" w:date="2021-05-28T21:35:00Z">
          <w:r w:rsidR="00241BDB" w:rsidDel="00F9077D">
            <w:rPr>
              <w:rFonts w:cstheme="minorBidi"/>
              <w:b w:val="0"/>
              <w:sz w:val="18"/>
              <w:lang w:eastAsia="ja-JP"/>
            </w:rPr>
            <w:delText xml:space="preserve"> the </w:delText>
          </w:r>
        </w:del>
        <w:del w:id="476" w:author="Miguel" w:date="2021-05-28T21:34:00Z">
          <w:r w:rsidR="00241BDB" w:rsidDel="00F9077D">
            <w:rPr>
              <w:rFonts w:cstheme="minorBidi"/>
              <w:b w:val="0"/>
              <w:sz w:val="18"/>
              <w:lang w:eastAsia="ja-JP"/>
            </w:rPr>
            <w:delText>schoole</w:delText>
          </w:r>
        </w:del>
        <w:del w:id="477" w:author="Miguel" w:date="2021-05-28T21:35:00Z">
          <w:r w:rsidR="00241BDB" w:rsidDel="00F9077D">
            <w:rPr>
              <w:rFonts w:cstheme="minorBidi"/>
              <w:b w:val="0"/>
              <w:sz w:val="18"/>
              <w:lang w:eastAsia="ja-JP"/>
            </w:rPr>
            <w:delText xml:space="preserve"> of </w:delText>
          </w:r>
        </w:del>
      </w:ins>
      <w:ins w:id="478" w:author="Miguel" w:date="2021-05-28T21:36:00Z">
        <w:r w:rsidR="00F9077D">
          <w:rPr>
            <w:rFonts w:cstheme="minorBidi"/>
            <w:b w:val="0"/>
            <w:sz w:val="18"/>
            <w:lang w:eastAsia="ja-JP"/>
          </w:rPr>
          <w:t>at</w:t>
        </w:r>
      </w:ins>
      <w:ins w:id="479" w:author="Miguel" w:date="2021-05-28T21:35:00Z">
        <w:r w:rsidR="00F9077D">
          <w:rPr>
            <w:rFonts w:cstheme="minorBidi"/>
            <w:b w:val="0"/>
            <w:sz w:val="18"/>
            <w:lang w:eastAsia="ja-JP"/>
          </w:rPr>
          <w:t xml:space="preserve"> Universidad </w:t>
        </w:r>
        <w:proofErr w:type="spellStart"/>
        <w:r w:rsidR="00F9077D">
          <w:rPr>
            <w:rFonts w:cstheme="minorBidi"/>
            <w:b w:val="0"/>
            <w:sz w:val="18"/>
            <w:lang w:eastAsia="ja-JP"/>
          </w:rPr>
          <w:t>Nacional</w:t>
        </w:r>
        <w:proofErr w:type="spellEnd"/>
        <w:r w:rsidR="00F9077D">
          <w:rPr>
            <w:rFonts w:cstheme="minorBidi"/>
            <w:b w:val="0"/>
            <w:sz w:val="18"/>
            <w:lang w:eastAsia="ja-JP"/>
          </w:rPr>
          <w:t xml:space="preserve"> de Colombia,</w:t>
        </w:r>
      </w:ins>
      <w:ins w:id="480" w:author="Miguel" w:date="2021-05-14T15:25:00Z">
        <w:r>
          <w:rPr>
            <w:rFonts w:cstheme="minorBidi"/>
            <w:b w:val="0"/>
            <w:sz w:val="18"/>
            <w:lang w:eastAsia="ja-JP"/>
          </w:rPr>
          <w:t xml:space="preserve"> </w:t>
        </w:r>
      </w:ins>
      <w:ins w:id="481" w:author="lfninov lfninov" w:date="2021-05-27T11:06:00Z">
        <w:del w:id="482" w:author="Miguel" w:date="2021-05-28T21:35:00Z">
          <w:r w:rsidR="001B430F" w:rsidDel="00F9077D">
            <w:rPr>
              <w:rFonts w:cstheme="minorBidi"/>
              <w:b w:val="0"/>
              <w:sz w:val="18"/>
              <w:lang w:eastAsia="ja-JP"/>
            </w:rPr>
            <w:delText>in</w:delText>
          </w:r>
        </w:del>
      </w:ins>
      <w:ins w:id="483" w:author="Miguel" w:date="2021-05-28T21:35:00Z">
        <w:r w:rsidR="00F9077D">
          <w:rPr>
            <w:rFonts w:cstheme="minorBidi"/>
            <w:b w:val="0"/>
            <w:sz w:val="18"/>
            <w:lang w:eastAsia="ja-JP"/>
          </w:rPr>
          <w:t>for</w:t>
        </w:r>
      </w:ins>
      <w:ins w:id="484" w:author="Miguel" w:date="2021-05-14T15:26:00Z">
        <w:r>
          <w:rPr>
            <w:rFonts w:cstheme="minorBidi"/>
            <w:b w:val="0"/>
            <w:sz w:val="18"/>
            <w:lang w:eastAsia="ja-JP"/>
          </w:rPr>
          <w:t xml:space="preserve"> </w:t>
        </w:r>
      </w:ins>
      <w:ins w:id="485" w:author="Miguel" w:date="2021-05-14T15:27:00Z">
        <w:r>
          <w:rPr>
            <w:rFonts w:cstheme="minorBidi"/>
            <w:b w:val="0"/>
            <w:sz w:val="18"/>
            <w:lang w:eastAsia="ja-JP"/>
          </w:rPr>
          <w:t>review</w:t>
        </w:r>
      </w:ins>
      <w:ins w:id="486" w:author="lfninov lfninov" w:date="2021-05-27T11:06:00Z">
        <w:r w:rsidR="001B430F">
          <w:rPr>
            <w:rFonts w:cstheme="minorBidi"/>
            <w:b w:val="0"/>
            <w:sz w:val="18"/>
            <w:lang w:eastAsia="ja-JP"/>
          </w:rPr>
          <w:t>ing</w:t>
        </w:r>
      </w:ins>
      <w:ins w:id="487" w:author="Miguel" w:date="2021-05-14T15:27:00Z">
        <w:del w:id="488" w:author="lfninov lfninov" w:date="2021-05-27T11:06:00Z">
          <w:r w:rsidDel="001B430F">
            <w:rPr>
              <w:rFonts w:cstheme="minorBidi"/>
              <w:b w:val="0"/>
              <w:sz w:val="18"/>
              <w:lang w:eastAsia="ja-JP"/>
            </w:rPr>
            <w:delText xml:space="preserve"> of</w:delText>
          </w:r>
        </w:del>
      </w:ins>
      <w:ins w:id="489" w:author="lfninov lfninov" w:date="2021-05-27T11:06:00Z">
        <w:r w:rsidR="001B430F">
          <w:rPr>
            <w:rFonts w:cstheme="minorBidi"/>
            <w:b w:val="0"/>
            <w:sz w:val="18"/>
            <w:lang w:eastAsia="ja-JP"/>
          </w:rPr>
          <w:t xml:space="preserve"> the</w:t>
        </w:r>
      </w:ins>
      <w:ins w:id="490" w:author="Miguel" w:date="2021-05-14T15:27:00Z">
        <w:r>
          <w:rPr>
            <w:rFonts w:cstheme="minorBidi"/>
            <w:b w:val="0"/>
            <w:sz w:val="18"/>
            <w:lang w:eastAsia="ja-JP"/>
          </w:rPr>
          <w:t xml:space="preserve"> correctness and proper use of English language</w:t>
        </w:r>
      </w:ins>
      <w:ins w:id="491" w:author="Miguel" w:date="2021-05-28T21:34:00Z">
        <w:r w:rsidR="00F9077D">
          <w:rPr>
            <w:rFonts w:cstheme="minorBidi"/>
            <w:b w:val="0"/>
            <w:sz w:val="18"/>
            <w:lang w:eastAsia="ja-JP"/>
          </w:rPr>
          <w:t xml:space="preserve"> for this document </w:t>
        </w:r>
      </w:ins>
      <w:ins w:id="492" w:author="Miguel" w:date="2021-05-28T21:35:00Z">
        <w:r w:rsidR="00F9077D">
          <w:rPr>
            <w:rFonts w:cstheme="minorBidi"/>
            <w:b w:val="0"/>
            <w:sz w:val="18"/>
            <w:lang w:eastAsia="ja-JP"/>
          </w:rPr>
          <w:t>writing</w:t>
        </w:r>
      </w:ins>
      <w:ins w:id="493" w:author="Miguel" w:date="2021-05-14T15:27:00Z">
        <w:r>
          <w:rPr>
            <w:rFonts w:cstheme="minorBidi"/>
            <w:b w:val="0"/>
            <w:sz w:val="18"/>
            <w:lang w:eastAsia="ja-JP"/>
          </w:rPr>
          <w:t>.</w:t>
        </w:r>
      </w:ins>
      <w:ins w:id="494" w:author="Miguel" w:date="2021-05-14T15:26:00Z">
        <w:r>
          <w:rPr>
            <w:rFonts w:cstheme="minorBidi"/>
            <w:b w:val="0"/>
            <w:sz w:val="18"/>
            <w:lang w:eastAsia="ja-JP"/>
          </w:rPr>
          <w:t xml:space="preserve"> </w:t>
        </w:r>
      </w:ins>
      <w:ins w:id="495" w:author="Miguel" w:date="2021-05-14T15:23:00Z">
        <w:r w:rsidR="00F17CC4">
          <w:rPr>
            <w:rFonts w:cstheme="minorBidi"/>
            <w:b w:val="0"/>
            <w:sz w:val="18"/>
            <w:lang w:eastAsia="ja-JP"/>
          </w:rPr>
          <w:t xml:space="preserve"> </w:t>
        </w:r>
      </w:ins>
    </w:p>
    <w:p w:rsidR="008F5E8B" w:rsidRDefault="008F5E8B" w:rsidP="004438EA">
      <w:pPr>
        <w:pStyle w:val="AckHead"/>
        <w:rPr>
          <w:ins w:id="496" w:author="Miguel" w:date="2021-05-31T23:33:00Z"/>
          <w:lang w:val="en-GB"/>
          <w14:ligatures w14:val="standard"/>
        </w:rPr>
        <w:pPrChange w:id="497" w:author="Miguel" w:date="2021-05-31T23:33:00Z">
          <w:pPr>
            <w:spacing w:line="240" w:lineRule="auto"/>
            <w:jc w:val="left"/>
          </w:pPr>
        </w:pPrChange>
      </w:pPr>
      <w:del w:id="498" w:author="Miguel" w:date="2021-05-31T23:33:00Z">
        <w:r w:rsidDel="004438EA">
          <w:rPr>
            <w:lang w:val="en-GB"/>
            <w14:ligatures w14:val="standard"/>
          </w:rPr>
          <w:br w:type="page"/>
        </w:r>
      </w:del>
    </w:p>
    <w:p w:rsidR="004438EA" w:rsidRDefault="004438EA" w:rsidP="004438EA">
      <w:pPr>
        <w:pStyle w:val="AckHead"/>
        <w:rPr>
          <w:ins w:id="499" w:author="Miguel" w:date="2021-05-31T23:37:00Z"/>
          <w:b w:val="0"/>
          <w:lang w:val="en-GB"/>
          <w14:ligatures w14:val="standard"/>
        </w:rPr>
        <w:pPrChange w:id="500" w:author="Miguel" w:date="2021-05-31T23:33:00Z">
          <w:pPr>
            <w:spacing w:line="240" w:lineRule="auto"/>
            <w:jc w:val="left"/>
          </w:pPr>
        </w:pPrChange>
      </w:pPr>
    </w:p>
    <w:p w:rsidR="002B2B02" w:rsidRDefault="002B2B02" w:rsidP="004438EA">
      <w:pPr>
        <w:pStyle w:val="AckHead"/>
        <w:rPr>
          <w:b w:val="0"/>
          <w:lang w:val="en-GB"/>
          <w14:ligatures w14:val="standard"/>
        </w:rPr>
        <w:pPrChange w:id="501" w:author="Miguel" w:date="2021-05-31T23:33:00Z">
          <w:pPr>
            <w:spacing w:line="240" w:lineRule="auto"/>
            <w:jc w:val="left"/>
          </w:pPr>
        </w:pPrChange>
      </w:pPr>
      <w:bookmarkStart w:id="502" w:name="_GoBack"/>
      <w:bookmarkEnd w:id="502"/>
    </w:p>
    <w:p w:rsidR="0007392C" w:rsidRPr="00996999" w:rsidRDefault="00AA5BF1" w:rsidP="00AA5BF1">
      <w:pPr>
        <w:pStyle w:val="ReferenceHead"/>
        <w:rPr>
          <w:lang w:val="en-GB"/>
          <w14:ligatures w14:val="standard"/>
        </w:rPr>
      </w:pPr>
      <w:r w:rsidRPr="00996999">
        <w:rPr>
          <w:lang w:val="en-GB"/>
          <w14:ligatures w14:val="standard"/>
        </w:rPr>
        <w:t>REFERENCES</w:t>
      </w:r>
    </w:p>
    <w:p w:rsidR="003B4E4C" w:rsidRPr="009C73C6" w:rsidRDefault="003B4E4C" w:rsidP="00F77D26">
      <w:pPr>
        <w:pStyle w:val="Bibentry"/>
        <w:ind w:left="0" w:firstLine="0"/>
        <w:rPr>
          <w:lang w:val="en-GB"/>
          <w14:ligatures w14:val="standard"/>
        </w:rPr>
      </w:pPr>
    </w:p>
    <w:p w:rsidR="004339F6" w:rsidRPr="00996999" w:rsidRDefault="004339F6" w:rsidP="004339F6">
      <w:pPr>
        <w:widowControl w:val="0"/>
        <w:autoSpaceDE w:val="0"/>
        <w:autoSpaceDN w:val="0"/>
        <w:adjustRightInd w:val="0"/>
        <w:spacing w:line="240" w:lineRule="auto"/>
        <w:ind w:left="480" w:hanging="480"/>
        <w:rPr>
          <w:rFonts w:cs="Linux Libertine"/>
          <w:noProof/>
          <w:sz w:val="14"/>
          <w:szCs w:val="24"/>
          <w:lang w:val="en-GB"/>
        </w:rPr>
      </w:pPr>
    </w:p>
    <w:p w:rsidR="00C80BDE" w:rsidRPr="00C80BDE" w:rsidRDefault="00575BD3" w:rsidP="00C80BDE">
      <w:pPr>
        <w:widowControl w:val="0"/>
        <w:autoSpaceDE w:val="0"/>
        <w:autoSpaceDN w:val="0"/>
        <w:adjustRightInd w:val="0"/>
        <w:spacing w:line="240" w:lineRule="auto"/>
        <w:ind w:left="480" w:hanging="480"/>
        <w:rPr>
          <w:rFonts w:cs="Linux Libertine"/>
          <w:noProof/>
          <w:sz w:val="14"/>
          <w:szCs w:val="24"/>
        </w:rPr>
      </w:pPr>
      <w:r>
        <w:rPr>
          <w:rFonts w:cs="Linux Libertine"/>
          <w:noProof/>
          <w:sz w:val="14"/>
          <w:szCs w:val="24"/>
        </w:rPr>
        <w:fldChar w:fldCharType="begin" w:fldLock="1"/>
      </w:r>
      <w:r w:rsidRPr="00996999">
        <w:rPr>
          <w:rFonts w:cs="Linux Libertine"/>
          <w:noProof/>
          <w:sz w:val="14"/>
          <w:szCs w:val="24"/>
          <w:lang w:val="en-GB"/>
        </w:rPr>
        <w:instrText xml:space="preserve">ADDIN Mendeley Bibliography CSL_BIBLIOGRAPHY </w:instrText>
      </w:r>
      <w:r>
        <w:rPr>
          <w:rFonts w:cs="Linux Libertine"/>
          <w:noProof/>
          <w:sz w:val="14"/>
          <w:szCs w:val="24"/>
        </w:rPr>
        <w:fldChar w:fldCharType="separate"/>
      </w:r>
      <w:r w:rsidR="00C80BDE" w:rsidRPr="00996999">
        <w:rPr>
          <w:rFonts w:cs="Linux Libertine"/>
          <w:noProof/>
          <w:sz w:val="14"/>
          <w:szCs w:val="24"/>
          <w:lang w:val="en-GB"/>
        </w:rPr>
        <w:t xml:space="preserve">Abdulkader, M. M. S., Gajpal, Y., &amp; Elmekkawy, T. Y. (2015). </w:t>
      </w:r>
      <w:r w:rsidR="00C80BDE" w:rsidRPr="00C80BDE">
        <w:rPr>
          <w:rFonts w:cs="Linux Libertine"/>
          <w:noProof/>
          <w:sz w:val="14"/>
          <w:szCs w:val="24"/>
        </w:rPr>
        <w:t xml:space="preserve">Hybridized ant colony algorithm for the Multi Compartment Vehicle Routing Problem. </w:t>
      </w:r>
      <w:r w:rsidR="00C80BDE" w:rsidRPr="00C80BDE">
        <w:rPr>
          <w:rFonts w:cs="Linux Libertine"/>
          <w:i/>
          <w:iCs/>
          <w:noProof/>
          <w:sz w:val="14"/>
          <w:szCs w:val="24"/>
        </w:rPr>
        <w:t>Applied Soft Computing Journal</w:t>
      </w:r>
      <w:r w:rsidR="00C80BDE" w:rsidRPr="00C80BDE">
        <w:rPr>
          <w:rFonts w:cs="Linux Libertine"/>
          <w:noProof/>
          <w:sz w:val="14"/>
          <w:szCs w:val="24"/>
        </w:rPr>
        <w:t xml:space="preserve">, </w:t>
      </w:r>
      <w:r w:rsidR="00C80BDE" w:rsidRPr="00C80BDE">
        <w:rPr>
          <w:rFonts w:cs="Linux Libertine"/>
          <w:i/>
          <w:iCs/>
          <w:noProof/>
          <w:sz w:val="14"/>
          <w:szCs w:val="24"/>
        </w:rPr>
        <w:t>37</w:t>
      </w:r>
      <w:r w:rsidR="00C80BDE" w:rsidRPr="00C80BDE">
        <w:rPr>
          <w:rFonts w:cs="Linux Libertine"/>
          <w:noProof/>
          <w:sz w:val="14"/>
          <w:szCs w:val="24"/>
        </w:rPr>
        <w:t>, 196–203. https://doi.org/10.1016/j.asoc.2015.08.020</w:t>
      </w:r>
    </w:p>
    <w:p w:rsidR="00C80BDE" w:rsidRPr="00C80BDE" w:rsidRDefault="00C80BDE" w:rsidP="00C80BDE">
      <w:pPr>
        <w:widowControl w:val="0"/>
        <w:autoSpaceDE w:val="0"/>
        <w:autoSpaceDN w:val="0"/>
        <w:adjustRightInd w:val="0"/>
        <w:spacing w:line="240" w:lineRule="auto"/>
        <w:ind w:left="480" w:hanging="480"/>
        <w:rPr>
          <w:rFonts w:cs="Linux Libertine"/>
          <w:noProof/>
          <w:sz w:val="14"/>
          <w:szCs w:val="24"/>
        </w:rPr>
      </w:pPr>
      <w:r w:rsidRPr="00C80BDE">
        <w:rPr>
          <w:rFonts w:cs="Linux Libertine"/>
          <w:noProof/>
          <w:sz w:val="14"/>
          <w:szCs w:val="24"/>
        </w:rPr>
        <w:t xml:space="preserve">Amal, L., Son, L. H., &amp; Chabchoub, H. (2018). SGA: spatial GIS-based genetic algorithm for route optimization of municipal solid waste collection. </w:t>
      </w:r>
      <w:r w:rsidRPr="00C80BDE">
        <w:rPr>
          <w:rFonts w:cs="Linux Libertine"/>
          <w:i/>
          <w:iCs/>
          <w:noProof/>
          <w:sz w:val="14"/>
          <w:szCs w:val="24"/>
        </w:rPr>
        <w:t>Environmental Science and Pollution Research</w:t>
      </w:r>
      <w:r w:rsidRPr="00C80BDE">
        <w:rPr>
          <w:rFonts w:cs="Linux Libertine"/>
          <w:noProof/>
          <w:sz w:val="14"/>
          <w:szCs w:val="24"/>
        </w:rPr>
        <w:t xml:space="preserve">, </w:t>
      </w:r>
      <w:r w:rsidRPr="00C80BDE">
        <w:rPr>
          <w:rFonts w:cs="Linux Libertine"/>
          <w:i/>
          <w:iCs/>
          <w:noProof/>
          <w:sz w:val="14"/>
          <w:szCs w:val="24"/>
        </w:rPr>
        <w:t>25</w:t>
      </w:r>
      <w:r w:rsidRPr="00C80BDE">
        <w:rPr>
          <w:rFonts w:cs="Linux Libertine"/>
          <w:noProof/>
          <w:sz w:val="14"/>
          <w:szCs w:val="24"/>
        </w:rPr>
        <w:t xml:space="preserve">(27), 27569–27582. </w:t>
      </w:r>
      <w:r w:rsidRPr="00C80BDE">
        <w:rPr>
          <w:rFonts w:cs="Linux Libertine"/>
          <w:noProof/>
          <w:sz w:val="14"/>
          <w:szCs w:val="24"/>
        </w:rPr>
        <w:lastRenderedPageBreak/>
        <w:t>https://doi.org/10.1007/s11356-018-2826-0</w:t>
      </w:r>
    </w:p>
    <w:p w:rsidR="00C80BDE" w:rsidRPr="00C80BDE" w:rsidRDefault="00C80BDE" w:rsidP="00C80BDE">
      <w:pPr>
        <w:widowControl w:val="0"/>
        <w:autoSpaceDE w:val="0"/>
        <w:autoSpaceDN w:val="0"/>
        <w:adjustRightInd w:val="0"/>
        <w:spacing w:line="240" w:lineRule="auto"/>
        <w:ind w:left="480" w:hanging="480"/>
        <w:rPr>
          <w:rFonts w:cs="Linux Libertine"/>
          <w:noProof/>
          <w:sz w:val="14"/>
          <w:szCs w:val="24"/>
        </w:rPr>
      </w:pPr>
      <w:r w:rsidRPr="00C80BDE">
        <w:rPr>
          <w:rFonts w:cs="Linux Libertine"/>
          <w:noProof/>
          <w:sz w:val="14"/>
          <w:szCs w:val="24"/>
        </w:rPr>
        <w:t xml:space="preserve">Babaee Tirkolaee, E., Abbasian, P., Soltani, M., &amp; Ghaffarian, S. A. (2019). Developing an applied algorithm for multi-trip vehicle routing problem with time windows in urban waste collection: A case study. </w:t>
      </w:r>
      <w:r w:rsidRPr="00C80BDE">
        <w:rPr>
          <w:rFonts w:cs="Linux Libertine"/>
          <w:i/>
          <w:iCs/>
          <w:noProof/>
          <w:sz w:val="14"/>
          <w:szCs w:val="24"/>
        </w:rPr>
        <w:t>Waste Management and Research</w:t>
      </w:r>
      <w:r w:rsidRPr="00C80BDE">
        <w:rPr>
          <w:rFonts w:cs="Linux Libertine"/>
          <w:noProof/>
          <w:sz w:val="14"/>
          <w:szCs w:val="24"/>
        </w:rPr>
        <w:t xml:space="preserve">, </w:t>
      </w:r>
      <w:r w:rsidRPr="00C80BDE">
        <w:rPr>
          <w:rFonts w:cs="Linux Libertine"/>
          <w:i/>
          <w:iCs/>
          <w:noProof/>
          <w:sz w:val="14"/>
          <w:szCs w:val="24"/>
        </w:rPr>
        <w:t>37</w:t>
      </w:r>
      <w:r w:rsidRPr="00C80BDE">
        <w:rPr>
          <w:rFonts w:cs="Linux Libertine"/>
          <w:noProof/>
          <w:sz w:val="14"/>
          <w:szCs w:val="24"/>
        </w:rPr>
        <w:t>(1_suppl), 4–13. https://doi.org/10.1177/0734242X18807001</w:t>
      </w:r>
    </w:p>
    <w:p w:rsidR="00C80BDE" w:rsidRDefault="00C80BDE" w:rsidP="00C80BDE">
      <w:pPr>
        <w:widowControl w:val="0"/>
        <w:autoSpaceDE w:val="0"/>
        <w:autoSpaceDN w:val="0"/>
        <w:adjustRightInd w:val="0"/>
        <w:spacing w:line="240" w:lineRule="auto"/>
        <w:ind w:left="480" w:hanging="480"/>
        <w:rPr>
          <w:ins w:id="503" w:author="Miguel" w:date="2021-05-31T23:26:00Z"/>
          <w:rFonts w:cs="Linux Libertine"/>
          <w:noProof/>
          <w:sz w:val="14"/>
          <w:szCs w:val="24"/>
        </w:rPr>
      </w:pPr>
      <w:r w:rsidRPr="00C80BDE">
        <w:rPr>
          <w:rFonts w:cs="Linux Libertine"/>
          <w:noProof/>
          <w:sz w:val="14"/>
          <w:szCs w:val="24"/>
        </w:rPr>
        <w:t xml:space="preserve">Bingol, E., Kuzlu, M., &amp; Pipattanasompom, M. (2019). A LoRa-based Smart Streetlighting System for Smart Cities. </w:t>
      </w:r>
      <w:r w:rsidRPr="00C80BDE">
        <w:rPr>
          <w:rFonts w:cs="Linux Libertine"/>
          <w:i/>
          <w:iCs/>
          <w:noProof/>
          <w:sz w:val="14"/>
          <w:szCs w:val="24"/>
        </w:rPr>
        <w:t>7th International Istanbul Smart Grids and Cities Congress and Fair, ICSG 2019 - Proceedings</w:t>
      </w:r>
      <w:r w:rsidRPr="00C80BDE">
        <w:rPr>
          <w:rFonts w:cs="Linux Libertine"/>
          <w:noProof/>
          <w:sz w:val="14"/>
          <w:szCs w:val="24"/>
        </w:rPr>
        <w:t>, 66–70. https://doi.org/10.1109/SGCF.2019.8782413</w:t>
      </w:r>
    </w:p>
    <w:p w:rsidR="00CF257C" w:rsidRPr="00CF257C" w:rsidRDefault="00CF257C" w:rsidP="00C80BDE">
      <w:pPr>
        <w:widowControl w:val="0"/>
        <w:autoSpaceDE w:val="0"/>
        <w:autoSpaceDN w:val="0"/>
        <w:adjustRightInd w:val="0"/>
        <w:spacing w:line="240" w:lineRule="auto"/>
        <w:ind w:left="480" w:hanging="480"/>
        <w:rPr>
          <w:rFonts w:cs="Linux Libertine"/>
          <w:noProof/>
          <w:sz w:val="14"/>
          <w:szCs w:val="24"/>
          <w:lang w:val="en-GB"/>
          <w:rPrChange w:id="504" w:author="Miguel" w:date="2021-05-31T23:26:00Z">
            <w:rPr>
              <w:rFonts w:cs="Linux Libertine"/>
              <w:noProof/>
              <w:sz w:val="14"/>
              <w:szCs w:val="24"/>
            </w:rPr>
          </w:rPrChange>
        </w:rPr>
      </w:pPr>
      <w:proofErr w:type="spellStart"/>
      <w:ins w:id="505" w:author="Miguel" w:date="2021-05-31T23:26:00Z">
        <w:r w:rsidRPr="00CF257C">
          <w:rPr>
            <w:rFonts w:cs="Linux Libertine"/>
            <w:noProof/>
            <w:sz w:val="14"/>
            <w:szCs w:val="24"/>
            <w:rPrChange w:id="506" w:author="Miguel" w:date="2021-05-31T23:26:00Z">
              <w:rPr>
                <w:rFonts w:ascii="Times New Roman" w:eastAsia="Times New Roman" w:hAnsi="Times New Roman" w:cs="Times New Roman"/>
                <w:sz w:val="24"/>
                <w:szCs w:val="24"/>
                <w:lang w:val="es-CO" w:eastAsia="es-CO"/>
              </w:rPr>
            </w:rPrChange>
          </w:rPr>
          <w:t>Boysen</w:t>
        </w:r>
        <w:proofErr w:type="spellEnd"/>
        <w:r w:rsidRPr="00CF257C">
          <w:rPr>
            <w:rFonts w:cs="Linux Libertine"/>
            <w:noProof/>
            <w:sz w:val="14"/>
            <w:szCs w:val="24"/>
            <w:rPrChange w:id="507" w:author="Miguel" w:date="2021-05-31T23:26:00Z">
              <w:rPr>
                <w:rFonts w:ascii="Times New Roman" w:eastAsia="Times New Roman" w:hAnsi="Times New Roman" w:cs="Times New Roman"/>
                <w:sz w:val="24"/>
                <w:szCs w:val="24"/>
                <w:lang w:val="es-CO" w:eastAsia="es-CO"/>
              </w:rPr>
            </w:rPrChange>
          </w:rPr>
          <w:t xml:space="preserve">, J. (2017, August 25). Austin Waste and Diversion. </w:t>
        </w:r>
        <w:proofErr w:type="spellStart"/>
        <w:r w:rsidRPr="00CF257C">
          <w:rPr>
            <w:rFonts w:cs="Linux Libertine"/>
            <w:noProof/>
            <w:sz w:val="14"/>
            <w:szCs w:val="24"/>
            <w:rPrChange w:id="508" w:author="Miguel" w:date="2021-05-31T23:26:00Z">
              <w:rPr>
                <w:rFonts w:ascii="Times New Roman" w:eastAsia="Times New Roman" w:hAnsi="Times New Roman" w:cs="Times New Roman"/>
                <w:sz w:val="24"/>
                <w:szCs w:val="24"/>
                <w:lang w:val="es-CO" w:eastAsia="es-CO"/>
              </w:rPr>
            </w:rPrChange>
          </w:rPr>
          <w:t>Kaggle</w:t>
        </w:r>
        <w:proofErr w:type="spellEnd"/>
        <w:r w:rsidRPr="00CF257C">
          <w:rPr>
            <w:rFonts w:cs="Linux Libertine"/>
            <w:noProof/>
            <w:sz w:val="14"/>
            <w:szCs w:val="24"/>
            <w:rPrChange w:id="509" w:author="Miguel" w:date="2021-05-31T23:26:00Z">
              <w:rPr>
                <w:rFonts w:ascii="Times New Roman" w:eastAsia="Times New Roman" w:hAnsi="Times New Roman" w:cs="Times New Roman"/>
                <w:sz w:val="24"/>
                <w:szCs w:val="24"/>
                <w:lang w:val="es-CO" w:eastAsia="es-CO"/>
              </w:rPr>
            </w:rPrChange>
          </w:rPr>
          <w:t xml:space="preserve"> Data Set. https://www.kaggle.com/jboysen/austin-waste</w:t>
        </w:r>
      </w:ins>
    </w:p>
    <w:p w:rsidR="00C80BDE" w:rsidRDefault="00C80BDE" w:rsidP="00C80BDE">
      <w:pPr>
        <w:widowControl w:val="0"/>
        <w:autoSpaceDE w:val="0"/>
        <w:autoSpaceDN w:val="0"/>
        <w:adjustRightInd w:val="0"/>
        <w:spacing w:line="240" w:lineRule="auto"/>
        <w:ind w:left="480" w:hanging="480"/>
        <w:rPr>
          <w:rFonts w:cs="Linux Libertine"/>
          <w:noProof/>
          <w:sz w:val="14"/>
          <w:szCs w:val="24"/>
        </w:rPr>
      </w:pPr>
      <w:r w:rsidRPr="00AE2FC0">
        <w:rPr>
          <w:rFonts w:cs="Linux Libertine"/>
          <w:noProof/>
          <w:sz w:val="14"/>
          <w:szCs w:val="24"/>
          <w:lang w:val="es-CO"/>
        </w:rPr>
        <w:t xml:space="preserve">Bustos Coral, D., Oliveira Santos, M., Toledo, C., &amp; Fernando Niño, L. (2018). </w:t>
      </w:r>
      <w:r w:rsidRPr="00C80BDE">
        <w:rPr>
          <w:rFonts w:cs="Linux Libertine"/>
          <w:noProof/>
          <w:sz w:val="14"/>
          <w:szCs w:val="24"/>
        </w:rPr>
        <w:t xml:space="preserve">Clustering-Based Search in a Memetic Algorithm for the Vehicle Routing Problem with Time Windows. </w:t>
      </w:r>
      <w:r w:rsidRPr="00C80BDE">
        <w:rPr>
          <w:rFonts w:cs="Linux Libertine"/>
          <w:i/>
          <w:iCs/>
          <w:noProof/>
          <w:sz w:val="14"/>
          <w:szCs w:val="24"/>
        </w:rPr>
        <w:t>2018 IEEE Congress on Evolutionary Computation, CEC 2018 - Proceedings</w:t>
      </w:r>
      <w:r w:rsidRPr="00C80BDE">
        <w:rPr>
          <w:rFonts w:cs="Linux Libertine"/>
          <w:noProof/>
          <w:sz w:val="14"/>
          <w:szCs w:val="24"/>
        </w:rPr>
        <w:t>, 8. https://doi.org/10.1109/CEC.2018.8477710</w:t>
      </w:r>
    </w:p>
    <w:p w:rsidR="00F77D26" w:rsidRPr="00996999" w:rsidRDefault="00F77D26" w:rsidP="00F77D26">
      <w:pPr>
        <w:widowControl w:val="0"/>
        <w:autoSpaceDE w:val="0"/>
        <w:autoSpaceDN w:val="0"/>
        <w:adjustRightInd w:val="0"/>
        <w:spacing w:line="240" w:lineRule="auto"/>
        <w:ind w:left="480" w:hanging="480"/>
        <w:rPr>
          <w:rFonts w:cs="Linux Libertine"/>
          <w:noProof/>
          <w:sz w:val="14"/>
          <w:szCs w:val="24"/>
          <w:lang w:val="en-GB"/>
        </w:rPr>
      </w:pPr>
      <w:r w:rsidRPr="004339F6">
        <w:rPr>
          <w:rFonts w:cs="Linux Libertine"/>
          <w:noProof/>
          <w:sz w:val="14"/>
          <w:szCs w:val="24"/>
        </w:rPr>
        <w:t xml:space="preserve">Cambier, R. (2016, September 13). TheThingsNetwork/java-app-sdk. </w:t>
      </w:r>
      <w:r w:rsidRPr="00996999">
        <w:rPr>
          <w:rFonts w:cs="Linux Libertine"/>
          <w:noProof/>
          <w:sz w:val="14"/>
          <w:szCs w:val="24"/>
          <w:lang w:val="en-GB"/>
        </w:rPr>
        <w:t xml:space="preserve">TTN-Java-App-Sdk. </w:t>
      </w:r>
      <w:hyperlink r:id="rId28" w:history="1">
        <w:r w:rsidRPr="00996999">
          <w:rPr>
            <w:rStyle w:val="Hipervnculo"/>
            <w:rFonts w:cs="Linux Libertine"/>
            <w:noProof/>
            <w:sz w:val="14"/>
            <w:szCs w:val="24"/>
            <w:lang w:val="en-GB"/>
          </w:rPr>
          <w:t>https://github.com/TheThingsNetwork/java-app-sdk</w:t>
        </w:r>
      </w:hyperlink>
    </w:p>
    <w:p w:rsidR="00C80BDE" w:rsidRPr="00C80BDE" w:rsidRDefault="00C80BDE" w:rsidP="00C80BDE">
      <w:pPr>
        <w:widowControl w:val="0"/>
        <w:autoSpaceDE w:val="0"/>
        <w:autoSpaceDN w:val="0"/>
        <w:adjustRightInd w:val="0"/>
        <w:spacing w:line="240" w:lineRule="auto"/>
        <w:ind w:left="480" w:hanging="480"/>
        <w:rPr>
          <w:rFonts w:cs="Linux Libertine"/>
          <w:noProof/>
          <w:sz w:val="14"/>
          <w:szCs w:val="24"/>
        </w:rPr>
      </w:pPr>
      <w:r w:rsidRPr="00C80BDE">
        <w:rPr>
          <w:rFonts w:cs="Linux Libertine"/>
          <w:noProof/>
          <w:sz w:val="14"/>
          <w:szCs w:val="24"/>
        </w:rPr>
        <w:t xml:space="preserve">Campbell, A. M., &amp; Wilson, J. H. (2014). Forty years of periodic vehicle routing. </w:t>
      </w:r>
      <w:r w:rsidRPr="00C80BDE">
        <w:rPr>
          <w:rFonts w:cs="Linux Libertine"/>
          <w:i/>
          <w:iCs/>
          <w:noProof/>
          <w:sz w:val="14"/>
          <w:szCs w:val="24"/>
        </w:rPr>
        <w:t>Networks</w:t>
      </w:r>
      <w:r w:rsidRPr="00C80BDE">
        <w:rPr>
          <w:rFonts w:cs="Linux Libertine"/>
          <w:noProof/>
          <w:sz w:val="14"/>
          <w:szCs w:val="24"/>
        </w:rPr>
        <w:t xml:space="preserve">, </w:t>
      </w:r>
      <w:r w:rsidRPr="00C80BDE">
        <w:rPr>
          <w:rFonts w:cs="Linux Libertine"/>
          <w:i/>
          <w:iCs/>
          <w:noProof/>
          <w:sz w:val="14"/>
          <w:szCs w:val="24"/>
        </w:rPr>
        <w:t>63</w:t>
      </w:r>
      <w:r w:rsidRPr="00C80BDE">
        <w:rPr>
          <w:rFonts w:cs="Linux Libertine"/>
          <w:noProof/>
          <w:sz w:val="14"/>
          <w:szCs w:val="24"/>
        </w:rPr>
        <w:t>(1), 2–15. https://doi.org/10.1002/net.21527</w:t>
      </w:r>
    </w:p>
    <w:p w:rsidR="00C80BDE" w:rsidRPr="00C80BDE" w:rsidRDefault="00C80BDE" w:rsidP="00C80BDE">
      <w:pPr>
        <w:widowControl w:val="0"/>
        <w:autoSpaceDE w:val="0"/>
        <w:autoSpaceDN w:val="0"/>
        <w:adjustRightInd w:val="0"/>
        <w:spacing w:line="240" w:lineRule="auto"/>
        <w:ind w:left="480" w:hanging="480"/>
        <w:rPr>
          <w:rFonts w:cs="Linux Libertine"/>
          <w:noProof/>
          <w:sz w:val="14"/>
          <w:szCs w:val="24"/>
        </w:rPr>
      </w:pPr>
      <w:r w:rsidRPr="00C80BDE">
        <w:rPr>
          <w:rFonts w:cs="Linux Libertine"/>
          <w:noProof/>
          <w:sz w:val="14"/>
          <w:szCs w:val="24"/>
        </w:rPr>
        <w:t xml:space="preserve">Cerchecci, M., Luti, F., Mecocci, A., Parrino, S., Peruzzi, G., &amp; Pozzebon, A. (2018). A Low Power IoT Sensor Node Architecture for Waste Management Within Smart Cities Context. </w:t>
      </w:r>
      <w:r w:rsidRPr="00C80BDE">
        <w:rPr>
          <w:rFonts w:cs="Linux Libertine"/>
          <w:i/>
          <w:iCs/>
          <w:noProof/>
          <w:sz w:val="14"/>
          <w:szCs w:val="24"/>
        </w:rPr>
        <w:t>Sensors</w:t>
      </w:r>
      <w:r w:rsidRPr="00C80BDE">
        <w:rPr>
          <w:rFonts w:cs="Linux Libertine"/>
          <w:noProof/>
          <w:sz w:val="14"/>
          <w:szCs w:val="24"/>
        </w:rPr>
        <w:t xml:space="preserve">, </w:t>
      </w:r>
      <w:r w:rsidRPr="00C80BDE">
        <w:rPr>
          <w:rFonts w:cs="Linux Libertine"/>
          <w:i/>
          <w:iCs/>
          <w:noProof/>
          <w:sz w:val="14"/>
          <w:szCs w:val="24"/>
        </w:rPr>
        <w:t>18</w:t>
      </w:r>
      <w:r w:rsidRPr="00C80BDE">
        <w:rPr>
          <w:rFonts w:cs="Linux Libertine"/>
          <w:noProof/>
          <w:sz w:val="14"/>
          <w:szCs w:val="24"/>
        </w:rPr>
        <w:t>(4), 1282. https://doi.org/10.3390/s18041282</w:t>
      </w:r>
    </w:p>
    <w:p w:rsidR="00C80BDE" w:rsidRPr="00C80BDE" w:rsidRDefault="00C80BDE" w:rsidP="00C80BDE">
      <w:pPr>
        <w:widowControl w:val="0"/>
        <w:autoSpaceDE w:val="0"/>
        <w:autoSpaceDN w:val="0"/>
        <w:adjustRightInd w:val="0"/>
        <w:spacing w:line="240" w:lineRule="auto"/>
        <w:ind w:left="480" w:hanging="480"/>
        <w:rPr>
          <w:rFonts w:cs="Linux Libertine"/>
          <w:noProof/>
          <w:sz w:val="14"/>
          <w:szCs w:val="24"/>
        </w:rPr>
      </w:pPr>
      <w:r w:rsidRPr="00C80BDE">
        <w:rPr>
          <w:rFonts w:cs="Linux Libertine"/>
          <w:noProof/>
          <w:sz w:val="14"/>
          <w:szCs w:val="24"/>
        </w:rPr>
        <w:t xml:space="preserve">Chaudhari, S. S., &amp; Bhole, V. Y. (2018). Solid Waste Collection as a Service using IoT-Solution for Smart Cities. </w:t>
      </w:r>
      <w:r w:rsidRPr="00C80BDE">
        <w:rPr>
          <w:rFonts w:cs="Linux Libertine"/>
          <w:i/>
          <w:iCs/>
          <w:noProof/>
          <w:sz w:val="14"/>
          <w:szCs w:val="24"/>
        </w:rPr>
        <w:t>2018 International Conference on Smart City and Emerging Technology, ICSCET 2018</w:t>
      </w:r>
      <w:r w:rsidRPr="00C80BDE">
        <w:rPr>
          <w:rFonts w:cs="Linux Libertine"/>
          <w:noProof/>
          <w:sz w:val="14"/>
          <w:szCs w:val="24"/>
        </w:rPr>
        <w:t>, 1–5. https://doi.org/10.1109/ICSCET.2018.8537326</w:t>
      </w:r>
    </w:p>
    <w:p w:rsidR="00C80BDE" w:rsidRDefault="00C80BDE" w:rsidP="00C80BDE">
      <w:pPr>
        <w:widowControl w:val="0"/>
        <w:autoSpaceDE w:val="0"/>
        <w:autoSpaceDN w:val="0"/>
        <w:adjustRightInd w:val="0"/>
        <w:spacing w:line="240" w:lineRule="auto"/>
        <w:ind w:left="480" w:hanging="480"/>
        <w:rPr>
          <w:rFonts w:cs="Linux Libertine"/>
          <w:noProof/>
          <w:sz w:val="14"/>
          <w:szCs w:val="24"/>
        </w:rPr>
      </w:pPr>
      <w:r w:rsidRPr="00C80BDE">
        <w:rPr>
          <w:rFonts w:cs="Linux Libertine"/>
          <w:noProof/>
          <w:sz w:val="14"/>
          <w:szCs w:val="24"/>
        </w:rPr>
        <w:t xml:space="preserve">Chaudhary, S., Nidhi, C., &amp; Rawal, N. R. (2019). Gis-based model for optimal collection and transportation system for solid waste in allahabad city. </w:t>
      </w:r>
      <w:r w:rsidRPr="00C80BDE">
        <w:rPr>
          <w:rFonts w:cs="Linux Libertine"/>
          <w:i/>
          <w:iCs/>
          <w:noProof/>
          <w:sz w:val="14"/>
          <w:szCs w:val="24"/>
        </w:rPr>
        <w:t>Advances in Intelligent Systems and Computing</w:t>
      </w:r>
      <w:r w:rsidRPr="00C80BDE">
        <w:rPr>
          <w:rFonts w:cs="Linux Libertine"/>
          <w:noProof/>
          <w:sz w:val="14"/>
          <w:szCs w:val="24"/>
        </w:rPr>
        <w:t xml:space="preserve">, </w:t>
      </w:r>
      <w:r w:rsidRPr="00C80BDE">
        <w:rPr>
          <w:rFonts w:cs="Linux Libertine"/>
          <w:i/>
          <w:iCs/>
          <w:noProof/>
          <w:sz w:val="14"/>
          <w:szCs w:val="24"/>
        </w:rPr>
        <w:t>814</w:t>
      </w:r>
      <w:r w:rsidRPr="00C80BDE">
        <w:rPr>
          <w:rFonts w:cs="Linux Libertine"/>
          <w:noProof/>
          <w:sz w:val="14"/>
          <w:szCs w:val="24"/>
        </w:rPr>
        <w:t>, 45–65. https://doi.org/10.1007/978-981-13-1501-5_5</w:t>
      </w:r>
    </w:p>
    <w:p w:rsidR="00B47F8C" w:rsidRPr="00C80BDE" w:rsidRDefault="00B47F8C" w:rsidP="00C80BDE">
      <w:pPr>
        <w:widowControl w:val="0"/>
        <w:autoSpaceDE w:val="0"/>
        <w:autoSpaceDN w:val="0"/>
        <w:adjustRightInd w:val="0"/>
        <w:spacing w:line="240" w:lineRule="auto"/>
        <w:ind w:left="480" w:hanging="480"/>
        <w:rPr>
          <w:rFonts w:cs="Linux Libertine"/>
          <w:noProof/>
          <w:sz w:val="14"/>
          <w:szCs w:val="24"/>
        </w:rPr>
      </w:pPr>
      <w:r w:rsidRPr="00B47F8C">
        <w:rPr>
          <w:rFonts w:cs="Linux Libertine"/>
          <w:noProof/>
          <w:sz w:val="14"/>
          <w:szCs w:val="24"/>
        </w:rPr>
        <w:t>Coupey, J. (2018, August 17). Solving vehicle routing problems with OpenStreetMap and VROOM. Stateofthemap. https://2018.stateofthemap.org/2018/ T053-Solving_vehicle_routing_problems_with_OpenStreetMap_and_VROOM/</w:t>
      </w:r>
    </w:p>
    <w:p w:rsidR="00C80BDE" w:rsidRPr="00C80BDE" w:rsidRDefault="00C80BDE" w:rsidP="00C80BDE">
      <w:pPr>
        <w:widowControl w:val="0"/>
        <w:autoSpaceDE w:val="0"/>
        <w:autoSpaceDN w:val="0"/>
        <w:adjustRightInd w:val="0"/>
        <w:spacing w:line="240" w:lineRule="auto"/>
        <w:ind w:left="480" w:hanging="480"/>
        <w:rPr>
          <w:rFonts w:cs="Linux Libertine"/>
          <w:noProof/>
          <w:sz w:val="14"/>
          <w:szCs w:val="24"/>
        </w:rPr>
      </w:pPr>
      <w:r w:rsidRPr="00B47F8C">
        <w:rPr>
          <w:rFonts w:cs="Linux Libertine"/>
          <w:noProof/>
          <w:sz w:val="14"/>
          <w:szCs w:val="24"/>
          <w:lang w:val="es-CO"/>
        </w:rPr>
        <w:t xml:space="preserve">De Castro Tomé, M., Nardelli, P. H. J., &amp; Alves, H. (2019). </w:t>
      </w:r>
      <w:r w:rsidRPr="00C80BDE">
        <w:rPr>
          <w:rFonts w:cs="Linux Libertine"/>
          <w:noProof/>
          <w:sz w:val="14"/>
          <w:szCs w:val="24"/>
        </w:rPr>
        <w:t xml:space="preserve">Long-Range Low-Power Wireless Networks and Sampling Strategies in Electricity Metering. </w:t>
      </w:r>
      <w:r w:rsidRPr="00C80BDE">
        <w:rPr>
          <w:rFonts w:cs="Linux Libertine"/>
          <w:i/>
          <w:iCs/>
          <w:noProof/>
          <w:sz w:val="14"/>
          <w:szCs w:val="24"/>
        </w:rPr>
        <w:t>IEEE Transactions on Industrial Electronics</w:t>
      </w:r>
      <w:r w:rsidRPr="00C80BDE">
        <w:rPr>
          <w:rFonts w:cs="Linux Libertine"/>
          <w:noProof/>
          <w:sz w:val="14"/>
          <w:szCs w:val="24"/>
        </w:rPr>
        <w:t xml:space="preserve">, </w:t>
      </w:r>
      <w:r w:rsidRPr="00C80BDE">
        <w:rPr>
          <w:rFonts w:cs="Linux Libertine"/>
          <w:i/>
          <w:iCs/>
          <w:noProof/>
          <w:sz w:val="14"/>
          <w:szCs w:val="24"/>
        </w:rPr>
        <w:t>66</w:t>
      </w:r>
      <w:r w:rsidRPr="00C80BDE">
        <w:rPr>
          <w:rFonts w:cs="Linux Libertine"/>
          <w:noProof/>
          <w:sz w:val="14"/>
          <w:szCs w:val="24"/>
        </w:rPr>
        <w:t>(2), 1629–1637. https://doi.org/10.1109/TIE.2018.2816006</w:t>
      </w:r>
    </w:p>
    <w:p w:rsidR="00C80BDE" w:rsidRPr="004438EA" w:rsidRDefault="00C80BDE" w:rsidP="00C80BDE">
      <w:pPr>
        <w:widowControl w:val="0"/>
        <w:autoSpaceDE w:val="0"/>
        <w:autoSpaceDN w:val="0"/>
        <w:adjustRightInd w:val="0"/>
        <w:spacing w:line="240" w:lineRule="auto"/>
        <w:ind w:left="480" w:hanging="480"/>
        <w:rPr>
          <w:rFonts w:cs="Linux Libertine"/>
          <w:noProof/>
          <w:sz w:val="14"/>
          <w:szCs w:val="24"/>
          <w:lang w:val="en-GB"/>
          <w:rPrChange w:id="510" w:author="Miguel" w:date="2021-05-31T23:33:00Z">
            <w:rPr>
              <w:rFonts w:cs="Linux Libertine"/>
              <w:noProof/>
              <w:sz w:val="14"/>
              <w:szCs w:val="24"/>
            </w:rPr>
          </w:rPrChange>
        </w:rPr>
      </w:pPr>
      <w:r w:rsidRPr="00C80BDE">
        <w:rPr>
          <w:rFonts w:cs="Linux Libertine"/>
          <w:noProof/>
          <w:sz w:val="14"/>
          <w:szCs w:val="24"/>
        </w:rPr>
        <w:t xml:space="preserve">Faulin, J., Juan, A., Lera, F., &amp; Grasman, S. (2011). Solving the capacitated vehicle routing problem with environmental criteria based on real estimations in road transportation: A case study. </w:t>
      </w:r>
      <w:r w:rsidRPr="00C80BDE">
        <w:rPr>
          <w:rFonts w:cs="Linux Libertine"/>
          <w:i/>
          <w:iCs/>
          <w:noProof/>
          <w:sz w:val="14"/>
          <w:szCs w:val="24"/>
        </w:rPr>
        <w:t>Procedia - Social and Behavioral Sciences</w:t>
      </w:r>
      <w:r w:rsidRPr="00C80BDE">
        <w:rPr>
          <w:rFonts w:cs="Linux Libertine"/>
          <w:noProof/>
          <w:sz w:val="14"/>
          <w:szCs w:val="24"/>
        </w:rPr>
        <w:t xml:space="preserve">, </w:t>
      </w:r>
      <w:r w:rsidRPr="00C80BDE">
        <w:rPr>
          <w:rFonts w:cs="Linux Libertine"/>
          <w:i/>
          <w:iCs/>
          <w:noProof/>
          <w:sz w:val="14"/>
          <w:szCs w:val="24"/>
        </w:rPr>
        <w:t>2</w:t>
      </w:r>
      <w:r w:rsidRPr="004438EA">
        <w:rPr>
          <w:rFonts w:cs="Linux Libertine"/>
          <w:noProof/>
          <w:sz w:val="14"/>
          <w:szCs w:val="24"/>
          <w:lang w:val="en-GB"/>
          <w:rPrChange w:id="511" w:author="Miguel" w:date="2021-05-31T23:33:00Z">
            <w:rPr>
              <w:rFonts w:cs="Linux Libertine"/>
              <w:i/>
              <w:iCs/>
              <w:noProof/>
              <w:sz w:val="14"/>
              <w:szCs w:val="24"/>
            </w:rPr>
          </w:rPrChange>
        </w:rPr>
        <w:t>0, 323–334. https://doi.org/10.1016/j.sbspro.2011.08.038</w:t>
      </w:r>
    </w:p>
    <w:p w:rsidR="00C80BDE" w:rsidRPr="004438EA" w:rsidRDefault="00C80BDE" w:rsidP="00C80BDE">
      <w:pPr>
        <w:widowControl w:val="0"/>
        <w:autoSpaceDE w:val="0"/>
        <w:autoSpaceDN w:val="0"/>
        <w:adjustRightInd w:val="0"/>
        <w:spacing w:line="240" w:lineRule="auto"/>
        <w:ind w:left="480" w:hanging="480"/>
        <w:rPr>
          <w:rFonts w:cs="Linux Libertine"/>
          <w:noProof/>
          <w:sz w:val="14"/>
          <w:szCs w:val="24"/>
          <w:lang w:val="en-GB"/>
          <w:rPrChange w:id="512" w:author="Miguel" w:date="2021-05-31T23:33:00Z">
            <w:rPr>
              <w:rFonts w:cs="Linux Libertine"/>
              <w:noProof/>
              <w:sz w:val="14"/>
              <w:szCs w:val="24"/>
            </w:rPr>
          </w:rPrChange>
        </w:rPr>
      </w:pPr>
      <w:r w:rsidRPr="004438EA">
        <w:rPr>
          <w:rFonts w:cs="Linux Libertine"/>
          <w:noProof/>
          <w:sz w:val="14"/>
          <w:szCs w:val="24"/>
          <w:lang w:val="en-GB"/>
          <w:rPrChange w:id="513" w:author="Miguel" w:date="2021-05-31T23:33:00Z">
            <w:rPr>
              <w:rFonts w:cs="Linux Libertine"/>
              <w:noProof/>
              <w:sz w:val="14"/>
              <w:szCs w:val="24"/>
            </w:rPr>
          </w:rPrChange>
        </w:rPr>
        <w:t>Fujdiak, R., Masek, P., Mlynek, P., Misurec, J., &amp; Olshannikova, E. (2016). Using genetic algorithm for advanced municipal waste collection in Smart City. 2016 10th International Symposium on Communication Systems, Networks and Digital Signal Processing, CSNDSP 2016. https://doi.org/10.1109/CSNDSP.2016.7574016</w:t>
      </w:r>
    </w:p>
    <w:p w:rsidR="00C80BDE" w:rsidRPr="004438EA" w:rsidRDefault="00C80BDE" w:rsidP="00C80BDE">
      <w:pPr>
        <w:widowControl w:val="0"/>
        <w:autoSpaceDE w:val="0"/>
        <w:autoSpaceDN w:val="0"/>
        <w:adjustRightInd w:val="0"/>
        <w:spacing w:line="240" w:lineRule="auto"/>
        <w:ind w:left="480" w:hanging="480"/>
        <w:rPr>
          <w:rFonts w:cs="Linux Libertine"/>
          <w:noProof/>
          <w:sz w:val="14"/>
          <w:szCs w:val="24"/>
          <w:lang w:val="en-GB"/>
          <w:rPrChange w:id="514" w:author="Miguel" w:date="2021-05-31T23:33:00Z">
            <w:rPr>
              <w:rFonts w:cs="Linux Libertine"/>
              <w:noProof/>
              <w:sz w:val="14"/>
              <w:szCs w:val="24"/>
            </w:rPr>
          </w:rPrChange>
        </w:rPr>
      </w:pPr>
      <w:r w:rsidRPr="004438EA">
        <w:rPr>
          <w:rFonts w:cs="Linux Libertine"/>
          <w:noProof/>
          <w:sz w:val="14"/>
          <w:szCs w:val="24"/>
          <w:lang w:val="en-GB"/>
          <w:rPrChange w:id="515" w:author="Miguel" w:date="2021-05-31T23:33:00Z">
            <w:rPr>
              <w:rFonts w:cs="Linux Libertine"/>
              <w:noProof/>
              <w:sz w:val="14"/>
              <w:szCs w:val="24"/>
              <w:lang w:val="es-CO"/>
            </w:rPr>
          </w:rPrChange>
        </w:rPr>
        <w:t>Gilardino, A., Rojas, J., Mattos, H., Larrea-Gallegos, G., &amp; Vázquez-Rowe, I. (2017). Combining operational research and Life Cycle Assessment to optimize municipal solid waste collection in a district in Lima (Peru). Journal of Cleaner Production, 156, 589–603. https://doi.org/10.1016/j.jclepro.2017.04.005</w:t>
      </w:r>
    </w:p>
    <w:p w:rsidR="00C80BDE" w:rsidRPr="004438EA" w:rsidRDefault="00C80BDE" w:rsidP="00C80BDE">
      <w:pPr>
        <w:widowControl w:val="0"/>
        <w:autoSpaceDE w:val="0"/>
        <w:autoSpaceDN w:val="0"/>
        <w:adjustRightInd w:val="0"/>
        <w:spacing w:line="240" w:lineRule="auto"/>
        <w:ind w:left="480" w:hanging="480"/>
        <w:rPr>
          <w:rFonts w:cs="Linux Libertine"/>
          <w:noProof/>
          <w:sz w:val="14"/>
          <w:szCs w:val="24"/>
          <w:lang w:val="en-GB"/>
          <w:rPrChange w:id="516" w:author="Miguel" w:date="2021-05-31T23:33:00Z">
            <w:rPr>
              <w:rFonts w:cs="Linux Libertine"/>
              <w:noProof/>
              <w:sz w:val="14"/>
              <w:szCs w:val="24"/>
            </w:rPr>
          </w:rPrChange>
        </w:rPr>
      </w:pPr>
      <w:r w:rsidRPr="004438EA">
        <w:rPr>
          <w:rFonts w:cs="Linux Libertine"/>
          <w:noProof/>
          <w:sz w:val="14"/>
          <w:szCs w:val="24"/>
          <w:lang w:val="en-GB"/>
          <w:rPrChange w:id="517" w:author="Miguel" w:date="2021-05-31T23:33:00Z">
            <w:rPr>
              <w:rFonts w:cs="Linux Libertine"/>
              <w:noProof/>
              <w:sz w:val="14"/>
              <w:szCs w:val="24"/>
            </w:rPr>
          </w:rPrChange>
        </w:rPr>
        <w:t>Gouveia, L., &amp; Martins, P. (1999). The Capacitated Minimal Spanning Tree Problem: An experiment with a hop-indexed model. Annals of Operations Research, 86(0), 271–294. https://doi.org/10.1023/a:1018911003529</w:t>
      </w:r>
    </w:p>
    <w:p w:rsidR="00F77D26" w:rsidRPr="004438EA" w:rsidRDefault="00F77D26" w:rsidP="00F77D26">
      <w:pPr>
        <w:widowControl w:val="0"/>
        <w:autoSpaceDE w:val="0"/>
        <w:autoSpaceDN w:val="0"/>
        <w:adjustRightInd w:val="0"/>
        <w:spacing w:line="240" w:lineRule="auto"/>
        <w:ind w:left="480" w:hanging="480"/>
        <w:rPr>
          <w:rFonts w:cs="Linux Libertine"/>
          <w:noProof/>
          <w:sz w:val="14"/>
          <w:szCs w:val="24"/>
          <w:lang w:val="en-GB"/>
          <w:rPrChange w:id="518" w:author="Miguel" w:date="2021-05-31T23:33:00Z">
            <w:rPr>
              <w:rFonts w:cs="Linux Libertine"/>
              <w:noProof/>
              <w:color w:val="0000FF" w:themeColor="hyperlink"/>
              <w:sz w:val="14"/>
              <w:szCs w:val="24"/>
              <w:u w:val="single"/>
            </w:rPr>
          </w:rPrChange>
        </w:rPr>
      </w:pPr>
      <w:r w:rsidRPr="004438EA">
        <w:rPr>
          <w:rFonts w:cs="Linux Libertine"/>
          <w:noProof/>
          <w:sz w:val="14"/>
          <w:szCs w:val="24"/>
          <w:lang w:val="en-GB"/>
          <w:rPrChange w:id="519" w:author="Miguel" w:date="2021-05-31T23:33:00Z">
            <w:rPr>
              <w:rFonts w:cs="Linux Libertine"/>
              <w:noProof/>
              <w:sz w:val="14"/>
              <w:szCs w:val="24"/>
            </w:rPr>
          </w:rPrChange>
        </w:rPr>
        <w:t xml:space="preserve">Heidelberg University. (1997, February 19). TSPLIB. TSPLIB. </w:t>
      </w:r>
      <w:r w:rsidR="00CF257C" w:rsidRPr="004438EA">
        <w:rPr>
          <w:rFonts w:cs="Linux Libertine"/>
          <w:noProof/>
          <w:sz w:val="14"/>
          <w:szCs w:val="24"/>
          <w:lang w:val="en-GB"/>
          <w:rPrChange w:id="520" w:author="Miguel" w:date="2021-05-31T23:33:00Z">
            <w:rPr/>
          </w:rPrChange>
        </w:rPr>
        <w:fldChar w:fldCharType="begin"/>
      </w:r>
      <w:r w:rsidR="00CF257C" w:rsidRPr="004438EA">
        <w:rPr>
          <w:rFonts w:cs="Linux Libertine"/>
          <w:noProof/>
          <w:sz w:val="14"/>
          <w:szCs w:val="24"/>
          <w:lang w:val="en-GB"/>
          <w:rPrChange w:id="521" w:author="Miguel" w:date="2021-05-31T23:33:00Z">
            <w:rPr/>
          </w:rPrChange>
        </w:rPr>
        <w:instrText xml:space="preserve"> HYPERLINK "http://elib.zib.de/pub/mp-testdata/tsp/tsplib/tsplib.html" </w:instrText>
      </w:r>
      <w:r w:rsidR="00CF257C" w:rsidRPr="004438EA">
        <w:rPr>
          <w:rFonts w:cs="Linux Libertine"/>
          <w:noProof/>
          <w:sz w:val="14"/>
          <w:szCs w:val="24"/>
          <w:lang w:val="en-GB"/>
          <w:rPrChange w:id="522" w:author="Miguel" w:date="2021-05-31T23:33:00Z">
            <w:rPr/>
          </w:rPrChange>
        </w:rPr>
        <w:fldChar w:fldCharType="separate"/>
      </w:r>
      <w:r w:rsidRPr="004438EA">
        <w:rPr>
          <w:lang w:val="en-GB"/>
          <w:rPrChange w:id="523" w:author="Miguel" w:date="2021-05-31T23:33:00Z">
            <w:rPr>
              <w:rStyle w:val="Hipervnculo"/>
              <w:rFonts w:cs="Linux Libertine"/>
              <w:noProof/>
              <w:sz w:val="14"/>
              <w:szCs w:val="24"/>
            </w:rPr>
          </w:rPrChange>
        </w:rPr>
        <w:t>http://elib.zib.de/pub/mp-testdata/tsp/tsplib/tsplib.html</w:t>
      </w:r>
      <w:r w:rsidR="00CF257C" w:rsidRPr="004438EA">
        <w:rPr>
          <w:lang w:val="en-GB"/>
          <w:rPrChange w:id="524" w:author="Miguel" w:date="2021-05-31T23:33:00Z">
            <w:rPr>
              <w:rStyle w:val="Hipervnculo"/>
              <w:rFonts w:cs="Linux Libertine"/>
              <w:noProof/>
              <w:sz w:val="14"/>
              <w:szCs w:val="24"/>
            </w:rPr>
          </w:rPrChange>
        </w:rPr>
        <w:fldChar w:fldCharType="end"/>
      </w:r>
    </w:p>
    <w:p w:rsidR="00C80BDE" w:rsidRPr="004438EA" w:rsidRDefault="00C80BDE" w:rsidP="00C80BDE">
      <w:pPr>
        <w:widowControl w:val="0"/>
        <w:autoSpaceDE w:val="0"/>
        <w:autoSpaceDN w:val="0"/>
        <w:adjustRightInd w:val="0"/>
        <w:spacing w:line="240" w:lineRule="auto"/>
        <w:ind w:left="480" w:hanging="480"/>
        <w:rPr>
          <w:rFonts w:cs="Linux Libertine"/>
          <w:noProof/>
          <w:sz w:val="14"/>
          <w:szCs w:val="24"/>
          <w:lang w:val="en-GB"/>
          <w:rPrChange w:id="525" w:author="Miguel" w:date="2021-05-31T23:33:00Z">
            <w:rPr>
              <w:rFonts w:cs="Linux Libertine"/>
              <w:noProof/>
              <w:sz w:val="14"/>
              <w:szCs w:val="24"/>
            </w:rPr>
          </w:rPrChange>
        </w:rPr>
      </w:pPr>
      <w:r w:rsidRPr="004438EA">
        <w:rPr>
          <w:rFonts w:cs="Linux Libertine"/>
          <w:noProof/>
          <w:sz w:val="14"/>
          <w:szCs w:val="24"/>
          <w:lang w:val="en-GB"/>
          <w:rPrChange w:id="526" w:author="Miguel" w:date="2021-05-31T23:33:00Z">
            <w:rPr>
              <w:rFonts w:cs="Linux Libertine"/>
              <w:noProof/>
              <w:sz w:val="14"/>
              <w:szCs w:val="24"/>
            </w:rPr>
          </w:rPrChange>
        </w:rPr>
        <w:t>Jwad, Z. A., &amp; Hasson, S. T. (2018). An Optimization Approach for Waste Collection Routes Based on GIS in Hillah-Iraq. ICOASE 2018 - International Conference on Advanced Science and Engineering, 60–63. https://doi.org/10.1109/ICOASE.2018.8548889</w:t>
      </w:r>
    </w:p>
    <w:p w:rsidR="00C80BDE" w:rsidRPr="004438EA" w:rsidRDefault="00C80BDE" w:rsidP="00C80BDE">
      <w:pPr>
        <w:widowControl w:val="0"/>
        <w:autoSpaceDE w:val="0"/>
        <w:autoSpaceDN w:val="0"/>
        <w:adjustRightInd w:val="0"/>
        <w:spacing w:line="240" w:lineRule="auto"/>
        <w:ind w:left="480" w:hanging="480"/>
        <w:rPr>
          <w:rFonts w:cs="Linux Libertine"/>
          <w:noProof/>
          <w:sz w:val="14"/>
          <w:szCs w:val="24"/>
          <w:lang w:val="en-GB"/>
          <w:rPrChange w:id="527" w:author="Miguel" w:date="2021-05-31T23:33:00Z">
            <w:rPr>
              <w:rFonts w:cs="Linux Libertine"/>
              <w:noProof/>
              <w:sz w:val="14"/>
              <w:szCs w:val="24"/>
            </w:rPr>
          </w:rPrChange>
        </w:rPr>
      </w:pPr>
      <w:r w:rsidRPr="004438EA">
        <w:rPr>
          <w:rFonts w:cs="Linux Libertine"/>
          <w:noProof/>
          <w:sz w:val="14"/>
          <w:szCs w:val="24"/>
          <w:lang w:val="en-GB"/>
          <w:rPrChange w:id="528" w:author="Miguel" w:date="2021-05-31T23:33:00Z">
            <w:rPr>
              <w:rFonts w:cs="Linux Libertine"/>
              <w:noProof/>
              <w:sz w:val="14"/>
              <w:szCs w:val="24"/>
              <w:lang w:val="de-DE"/>
            </w:rPr>
          </w:rPrChange>
        </w:rPr>
        <w:t>Kang, K. D., Kang, H., Ilankoon, I. M. S. K., &amp; Chong, C. Y. (2020). Electronic waste collection systems using Internet of Things (IoT): Household electronic waste management in Malaysia. Journal of Cleaner Production, 252. https://doi.org/10.1016/j.jclepro.2019.119801</w:t>
      </w:r>
    </w:p>
    <w:p w:rsidR="00C80BDE" w:rsidRPr="004438EA" w:rsidRDefault="00C80BDE" w:rsidP="00C80BDE">
      <w:pPr>
        <w:widowControl w:val="0"/>
        <w:autoSpaceDE w:val="0"/>
        <w:autoSpaceDN w:val="0"/>
        <w:adjustRightInd w:val="0"/>
        <w:spacing w:line="240" w:lineRule="auto"/>
        <w:ind w:left="480" w:hanging="480"/>
        <w:rPr>
          <w:rFonts w:cs="Linux Libertine"/>
          <w:noProof/>
          <w:sz w:val="14"/>
          <w:szCs w:val="24"/>
          <w:lang w:val="en-GB"/>
          <w:rPrChange w:id="529" w:author="Miguel" w:date="2021-05-31T23:33:00Z">
            <w:rPr>
              <w:rFonts w:cs="Linux Libertine"/>
              <w:noProof/>
              <w:sz w:val="14"/>
              <w:szCs w:val="24"/>
            </w:rPr>
          </w:rPrChange>
        </w:rPr>
      </w:pPr>
      <w:r w:rsidRPr="004438EA">
        <w:rPr>
          <w:rFonts w:cs="Linux Libertine"/>
          <w:noProof/>
          <w:sz w:val="14"/>
          <w:szCs w:val="24"/>
          <w:lang w:val="en-GB"/>
          <w:rPrChange w:id="530" w:author="Miguel" w:date="2021-05-31T23:33:00Z">
            <w:rPr>
              <w:rFonts w:cs="Linux Libertine"/>
              <w:noProof/>
              <w:sz w:val="14"/>
              <w:szCs w:val="24"/>
            </w:rPr>
          </w:rPrChange>
        </w:rPr>
        <w:t>Karthikeyan, S., Rani, G. S., Sridevi, M., &amp; Bhuvaneswari, P. T. V. (2018). IoT enabled waste management system using ZigBee network. RTEICT 2017 - 2nd IEEE International Conference on Recent Trends in Electronics, Information and Communication Technology, Proceedings, 2018-Janua, 2182–2187. https://doi.org/10.1109/RTEICT.2017.8256987</w:t>
      </w:r>
    </w:p>
    <w:p w:rsidR="00F77D26" w:rsidRPr="004438EA" w:rsidRDefault="00F77D26" w:rsidP="00C80BDE">
      <w:pPr>
        <w:widowControl w:val="0"/>
        <w:autoSpaceDE w:val="0"/>
        <w:autoSpaceDN w:val="0"/>
        <w:adjustRightInd w:val="0"/>
        <w:spacing w:line="240" w:lineRule="auto"/>
        <w:ind w:left="480" w:hanging="480"/>
        <w:rPr>
          <w:rFonts w:cs="Linux Libertine"/>
          <w:noProof/>
          <w:sz w:val="14"/>
          <w:szCs w:val="24"/>
          <w:lang w:val="en-GB"/>
          <w:rPrChange w:id="531" w:author="Miguel" w:date="2021-05-31T23:33:00Z">
            <w:rPr>
              <w:rFonts w:cs="Linux Libertine"/>
              <w:noProof/>
              <w:sz w:val="14"/>
              <w:szCs w:val="24"/>
            </w:rPr>
          </w:rPrChange>
        </w:rPr>
      </w:pPr>
      <w:r w:rsidRPr="004438EA">
        <w:rPr>
          <w:rFonts w:cs="Linux Libertine"/>
          <w:noProof/>
          <w:sz w:val="14"/>
          <w:szCs w:val="24"/>
          <w:lang w:val="en-GB"/>
          <w:rPrChange w:id="532" w:author="Miguel" w:date="2021-05-31T23:33:00Z">
            <w:rPr>
              <w:rFonts w:cs="Linux Libertine"/>
              <w:noProof/>
              <w:sz w:val="14"/>
              <w:szCs w:val="24"/>
              <w:lang w:val="es-CO"/>
            </w:rPr>
          </w:rPrChange>
        </w:rPr>
        <w:t>Kaza, S., Yao, L. C., Bhada-Tata, P., &amp; Van Woerden, F. (2021). What a Waste 2.0 : A Global Snapshot of Solid Waste Management to 2050. World Bank Group.</w:t>
      </w:r>
    </w:p>
    <w:p w:rsidR="00304302" w:rsidRPr="004438EA" w:rsidRDefault="00304302">
      <w:pPr>
        <w:widowControl w:val="0"/>
        <w:autoSpaceDE w:val="0"/>
        <w:autoSpaceDN w:val="0"/>
        <w:adjustRightInd w:val="0"/>
        <w:spacing w:line="240" w:lineRule="auto"/>
        <w:ind w:left="480" w:hanging="480"/>
        <w:rPr>
          <w:rFonts w:cs="Linux Libertine"/>
          <w:noProof/>
          <w:sz w:val="14"/>
          <w:szCs w:val="24"/>
          <w:lang w:val="en-GB"/>
          <w:rPrChange w:id="533" w:author="Miguel" w:date="2021-05-31T23:33:00Z">
            <w:rPr>
              <w:rFonts w:cs="Linux Libertine"/>
              <w:noProof/>
              <w:sz w:val="14"/>
              <w:szCs w:val="24"/>
            </w:rPr>
          </w:rPrChange>
        </w:rPr>
      </w:pPr>
      <w:r w:rsidRPr="004438EA">
        <w:rPr>
          <w:rFonts w:cs="Linux Libertine"/>
          <w:noProof/>
          <w:sz w:val="14"/>
          <w:szCs w:val="24"/>
          <w:lang w:val="en-GB"/>
          <w:rPrChange w:id="534" w:author="Miguel" w:date="2021-05-31T23:33:00Z">
            <w:rPr>
              <w:rFonts w:cs="Linux Libertine"/>
              <w:noProof/>
              <w:sz w:val="14"/>
              <w:szCs w:val="24"/>
            </w:rPr>
          </w:rPrChange>
        </w:rPr>
        <w:t>Kooijman, M. (2020, October 3). Arduino-lmic. GitHub. https://github.com/matthijskooijman/arduino-lmic</w:t>
      </w:r>
    </w:p>
    <w:p w:rsidR="00C80BDE" w:rsidRPr="004438EA" w:rsidRDefault="00C80BDE" w:rsidP="00C80BDE">
      <w:pPr>
        <w:widowControl w:val="0"/>
        <w:autoSpaceDE w:val="0"/>
        <w:autoSpaceDN w:val="0"/>
        <w:adjustRightInd w:val="0"/>
        <w:spacing w:line="240" w:lineRule="auto"/>
        <w:ind w:left="480" w:hanging="480"/>
        <w:rPr>
          <w:rFonts w:cs="Linux Libertine"/>
          <w:noProof/>
          <w:sz w:val="14"/>
          <w:szCs w:val="24"/>
          <w:lang w:val="en-GB"/>
          <w:rPrChange w:id="535" w:author="Miguel" w:date="2021-05-31T23:33:00Z">
            <w:rPr>
              <w:rFonts w:cs="Linux Libertine"/>
              <w:noProof/>
              <w:sz w:val="14"/>
              <w:szCs w:val="24"/>
            </w:rPr>
          </w:rPrChange>
        </w:rPr>
      </w:pPr>
      <w:r w:rsidRPr="00270642">
        <w:rPr>
          <w:rFonts w:cs="Linux Libertine"/>
          <w:noProof/>
          <w:sz w:val="14"/>
          <w:szCs w:val="24"/>
          <w:lang w:val="en-GB"/>
          <w:rPrChange w:id="536" w:author="Miguel" w:date="2021-05-27T12:03:00Z">
            <w:rPr>
              <w:rFonts w:cs="Linux Libertine"/>
              <w:noProof/>
              <w:sz w:val="14"/>
              <w:szCs w:val="24"/>
              <w:lang w:val="es-CO"/>
            </w:rPr>
          </w:rPrChange>
        </w:rPr>
        <w:t xml:space="preserve">Kuo, R. J., &amp; Zulvia, F. E. (2017). </w:t>
      </w:r>
      <w:r w:rsidRPr="004438EA">
        <w:rPr>
          <w:rFonts w:cs="Linux Libertine"/>
          <w:noProof/>
          <w:sz w:val="14"/>
          <w:szCs w:val="24"/>
          <w:lang w:val="en-GB"/>
          <w:rPrChange w:id="537" w:author="Miguel" w:date="2021-05-31T23:33:00Z">
            <w:rPr>
              <w:rFonts w:cs="Linux Libertine"/>
              <w:noProof/>
              <w:sz w:val="14"/>
              <w:szCs w:val="24"/>
            </w:rPr>
          </w:rPrChange>
        </w:rPr>
        <w:t xml:space="preserve">Hybrid genetic ant colony optimization algorithm for capacitated vehicle routing problem with fuzzy demand - A case study on </w:t>
      </w:r>
      <w:r w:rsidRPr="004438EA">
        <w:rPr>
          <w:rFonts w:cs="Linux Libertine"/>
          <w:noProof/>
          <w:sz w:val="14"/>
          <w:szCs w:val="24"/>
          <w:lang w:val="en-GB"/>
          <w:rPrChange w:id="538" w:author="Miguel" w:date="2021-05-31T23:33:00Z">
            <w:rPr>
              <w:rFonts w:cs="Linux Libertine"/>
              <w:noProof/>
              <w:sz w:val="14"/>
              <w:szCs w:val="24"/>
            </w:rPr>
          </w:rPrChange>
        </w:rPr>
        <w:lastRenderedPageBreak/>
        <w:t>garbage collection system. 2017 4th International Conference on Industrial Engineering and Applications, ICIEA 2017, 244–248. https://doi.org/10.1109/IEA.2017.7939215</w:t>
      </w:r>
    </w:p>
    <w:p w:rsidR="00C80BDE" w:rsidRPr="004438EA" w:rsidRDefault="00C80BDE" w:rsidP="00C80BDE">
      <w:pPr>
        <w:widowControl w:val="0"/>
        <w:autoSpaceDE w:val="0"/>
        <w:autoSpaceDN w:val="0"/>
        <w:adjustRightInd w:val="0"/>
        <w:spacing w:line="240" w:lineRule="auto"/>
        <w:ind w:left="480" w:hanging="480"/>
        <w:rPr>
          <w:rFonts w:cs="Linux Libertine"/>
          <w:noProof/>
          <w:sz w:val="14"/>
          <w:szCs w:val="24"/>
          <w:lang w:val="en-GB"/>
          <w:rPrChange w:id="539" w:author="Miguel" w:date="2021-05-31T23:33:00Z">
            <w:rPr>
              <w:rFonts w:cs="Linux Libertine"/>
              <w:noProof/>
              <w:sz w:val="14"/>
              <w:szCs w:val="24"/>
            </w:rPr>
          </w:rPrChange>
        </w:rPr>
      </w:pPr>
      <w:r w:rsidRPr="004438EA">
        <w:rPr>
          <w:rFonts w:cs="Linux Libertine"/>
          <w:noProof/>
          <w:sz w:val="14"/>
          <w:szCs w:val="24"/>
          <w:lang w:val="en-GB"/>
          <w:rPrChange w:id="540" w:author="Miguel" w:date="2021-05-31T23:33:00Z">
            <w:rPr>
              <w:rFonts w:cs="Linux Libertine"/>
              <w:noProof/>
              <w:sz w:val="14"/>
              <w:szCs w:val="24"/>
              <w:lang w:val="fr-FR"/>
            </w:rPr>
          </w:rPrChange>
        </w:rPr>
        <w:t>Li, Q., Liu, Z., &amp; Xiao, J. (2018). A Data Collection Collar for Vital Signs of Cows on the Grassland Based on LoRa. Proceedings - 2018 IEEE 15th International Conference on e-Business Engineering, ICEBE 2018, 213–217. https://doi.org/10.1109/ICEBE.2018.00041</w:t>
      </w:r>
    </w:p>
    <w:p w:rsidR="00C80BDE" w:rsidRPr="004438EA" w:rsidRDefault="00C80BDE" w:rsidP="00C80BDE">
      <w:pPr>
        <w:widowControl w:val="0"/>
        <w:autoSpaceDE w:val="0"/>
        <w:autoSpaceDN w:val="0"/>
        <w:adjustRightInd w:val="0"/>
        <w:spacing w:line="240" w:lineRule="auto"/>
        <w:ind w:left="480" w:hanging="480"/>
        <w:rPr>
          <w:rFonts w:cs="Linux Libertine"/>
          <w:noProof/>
          <w:sz w:val="14"/>
          <w:szCs w:val="24"/>
          <w:lang w:val="en-GB"/>
          <w:rPrChange w:id="541" w:author="Miguel" w:date="2021-05-31T23:33:00Z">
            <w:rPr>
              <w:rFonts w:cs="Linux Libertine"/>
              <w:noProof/>
              <w:sz w:val="14"/>
              <w:szCs w:val="24"/>
            </w:rPr>
          </w:rPrChange>
        </w:rPr>
      </w:pPr>
      <w:r w:rsidRPr="004438EA">
        <w:rPr>
          <w:rFonts w:cs="Linux Libertine"/>
          <w:noProof/>
          <w:sz w:val="14"/>
          <w:szCs w:val="24"/>
          <w:lang w:val="en-GB"/>
          <w:rPrChange w:id="542" w:author="Miguel" w:date="2021-05-31T23:33:00Z">
            <w:rPr>
              <w:rFonts w:cs="Linux Libertine"/>
              <w:noProof/>
              <w:sz w:val="14"/>
              <w:szCs w:val="24"/>
              <w:lang w:val="es-CO"/>
            </w:rPr>
          </w:rPrChange>
        </w:rPr>
        <w:t>Lozano, Á., Caridad, J., De Paz, J. F., González, G. V., &amp; Bajo, J. (2018). Smart waste collection system with low consumption LoRaWAN nodes and route optimization. Sensors (Switzerland), 18(5). https://doi.org/10.3390/s18051465</w:t>
      </w:r>
    </w:p>
    <w:p w:rsidR="00C80BDE" w:rsidRPr="004438EA" w:rsidRDefault="00C80BDE" w:rsidP="00C80BDE">
      <w:pPr>
        <w:widowControl w:val="0"/>
        <w:autoSpaceDE w:val="0"/>
        <w:autoSpaceDN w:val="0"/>
        <w:adjustRightInd w:val="0"/>
        <w:spacing w:line="240" w:lineRule="auto"/>
        <w:ind w:left="480" w:hanging="480"/>
        <w:rPr>
          <w:rFonts w:cs="Linux Libertine"/>
          <w:noProof/>
          <w:sz w:val="14"/>
          <w:szCs w:val="24"/>
          <w:lang w:val="en-GB"/>
          <w:rPrChange w:id="543" w:author="Miguel" w:date="2021-05-31T23:33:00Z">
            <w:rPr>
              <w:rFonts w:cs="Linux Libertine"/>
              <w:noProof/>
              <w:sz w:val="14"/>
              <w:szCs w:val="24"/>
            </w:rPr>
          </w:rPrChange>
        </w:rPr>
      </w:pPr>
      <w:r w:rsidRPr="004438EA">
        <w:rPr>
          <w:rFonts w:cs="Linux Libertine"/>
          <w:noProof/>
          <w:sz w:val="14"/>
          <w:szCs w:val="24"/>
          <w:lang w:val="en-GB"/>
          <w:rPrChange w:id="544" w:author="Miguel" w:date="2021-05-31T23:33:00Z">
            <w:rPr>
              <w:rFonts w:cs="Linux Libertine"/>
              <w:noProof/>
              <w:sz w:val="14"/>
              <w:szCs w:val="24"/>
            </w:rPr>
          </w:rPrChange>
        </w:rPr>
        <w:t>Medvedev, A., Fedchenkov, P., Zaslavsky, A., Anagnostopoulos, T., &amp; Khoruzhnikov, S. (2015). Waste management as an IoT-enabled service in smart cities. Lecture Notes in Computer Science (Including Subseries Lecture Notes in Artificial Intelligence and Lecture Notes in Bioinformatics), 9247, 104–115. https://doi.org/10.1007/978-3-319-23126-6_10</w:t>
      </w:r>
    </w:p>
    <w:p w:rsidR="00F77D26" w:rsidRPr="004438EA" w:rsidRDefault="00F77D26" w:rsidP="00C80BDE">
      <w:pPr>
        <w:widowControl w:val="0"/>
        <w:autoSpaceDE w:val="0"/>
        <w:autoSpaceDN w:val="0"/>
        <w:adjustRightInd w:val="0"/>
        <w:spacing w:line="240" w:lineRule="auto"/>
        <w:ind w:left="480" w:hanging="480"/>
        <w:rPr>
          <w:rFonts w:cs="Linux Libertine"/>
          <w:noProof/>
          <w:sz w:val="14"/>
          <w:szCs w:val="24"/>
          <w:lang w:val="en-GB"/>
          <w:rPrChange w:id="545" w:author="Miguel" w:date="2021-05-31T23:33:00Z">
            <w:rPr>
              <w:rFonts w:cs="Linux Libertine"/>
              <w:noProof/>
              <w:sz w:val="14"/>
              <w:szCs w:val="24"/>
            </w:rPr>
          </w:rPrChange>
        </w:rPr>
      </w:pPr>
      <w:r w:rsidRPr="004438EA">
        <w:rPr>
          <w:rFonts w:cs="Linux Libertine"/>
          <w:noProof/>
          <w:sz w:val="14"/>
          <w:szCs w:val="24"/>
          <w:lang w:val="en-GB"/>
          <w:rPrChange w:id="546" w:author="Miguel" w:date="2021-05-31T23:33:00Z">
            <w:rPr>
              <w:rFonts w:cs="Linux Libertine"/>
              <w:noProof/>
              <w:sz w:val="14"/>
              <w:szCs w:val="24"/>
            </w:rPr>
          </w:rPrChange>
        </w:rPr>
        <w:t>Meesala, Sirisha &amp; Manoj Kumar, Nallapaneni &amp; Parimala, Sugathi &amp; Jyothi, N. Arun. (2018). Monitoring the smart garbage bin filling status: An IoT application towards waste management. International Journal of Civil Engineering and Technology. 9. 373-381.</w:t>
      </w:r>
    </w:p>
    <w:p w:rsidR="00F77D26" w:rsidRPr="004438EA" w:rsidRDefault="00F77D26" w:rsidP="004438EA">
      <w:pPr>
        <w:widowControl w:val="0"/>
        <w:autoSpaceDE w:val="0"/>
        <w:autoSpaceDN w:val="0"/>
        <w:adjustRightInd w:val="0"/>
        <w:spacing w:line="240" w:lineRule="auto"/>
        <w:ind w:left="480" w:hanging="480"/>
        <w:rPr>
          <w:rFonts w:cs="Linux Libertine"/>
          <w:noProof/>
          <w:sz w:val="14"/>
          <w:szCs w:val="24"/>
          <w:lang w:val="en-GB"/>
          <w:rPrChange w:id="547" w:author="Miguel" w:date="2021-05-31T23:33:00Z">
            <w:rPr>
              <w:rFonts w:eastAsia="Times New Roman"/>
              <w:szCs w:val="14"/>
            </w:rPr>
          </w:rPrChange>
        </w:rPr>
        <w:pPrChange w:id="548" w:author="Miguel" w:date="2021-05-31T23:33:00Z">
          <w:pPr>
            <w:pStyle w:val="Bibentry"/>
          </w:pPr>
        </w:pPrChange>
      </w:pPr>
      <w:r w:rsidRPr="004438EA">
        <w:rPr>
          <w:rFonts w:cs="Linux Libertine"/>
          <w:noProof/>
          <w:sz w:val="14"/>
          <w:szCs w:val="24"/>
          <w:lang w:val="en-GB"/>
          <w:rPrChange w:id="549" w:author="Miguel" w:date="2021-05-31T23:33:00Z">
            <w:rPr>
              <w:rFonts w:eastAsia="Times New Roman"/>
              <w:szCs w:val="14"/>
              <w:lang w:val="en-GB"/>
            </w:rPr>
          </w:rPrChange>
        </w:rPr>
        <w:t xml:space="preserve">Nazeer, K. A &amp; Sebastian, M.. (2009). Improving the Accuracy and Efficiency of the k-means Clustering Algorithm. Lecture Notes in Engineering and Computer Science. 2176. </w:t>
      </w:r>
    </w:p>
    <w:p w:rsidR="00C80BDE" w:rsidRPr="004438EA" w:rsidRDefault="00C80BDE" w:rsidP="00C80BDE">
      <w:pPr>
        <w:widowControl w:val="0"/>
        <w:autoSpaceDE w:val="0"/>
        <w:autoSpaceDN w:val="0"/>
        <w:adjustRightInd w:val="0"/>
        <w:spacing w:line="240" w:lineRule="auto"/>
        <w:ind w:left="480" w:hanging="480"/>
        <w:rPr>
          <w:rFonts w:cs="Linux Libertine"/>
          <w:noProof/>
          <w:sz w:val="14"/>
          <w:szCs w:val="24"/>
          <w:lang w:val="en-GB"/>
          <w:rPrChange w:id="550" w:author="Miguel" w:date="2021-05-31T23:33:00Z">
            <w:rPr>
              <w:rFonts w:cs="Linux Libertine"/>
              <w:noProof/>
              <w:sz w:val="14"/>
              <w:szCs w:val="24"/>
              <w:lang w:val="es-CO"/>
            </w:rPr>
          </w:rPrChange>
        </w:rPr>
      </w:pPr>
      <w:r w:rsidRPr="00996999">
        <w:rPr>
          <w:rFonts w:cs="Linux Libertine"/>
          <w:noProof/>
          <w:sz w:val="14"/>
          <w:szCs w:val="24"/>
          <w:lang w:val="en-GB"/>
        </w:rPr>
        <w:t xml:space="preserve">Ospina-Pinto, C., Rincón-Pardo, M., Soler-Tovar, D., &amp; Hernández-Rodríguez, P. (2017). </w:t>
      </w:r>
      <w:r w:rsidRPr="004438EA">
        <w:rPr>
          <w:rFonts w:cs="Linux Libertine"/>
          <w:noProof/>
          <w:sz w:val="14"/>
          <w:szCs w:val="24"/>
          <w:lang w:val="en-GB"/>
          <w:rPrChange w:id="551" w:author="Miguel" w:date="2021-05-31T23:33:00Z">
            <w:rPr>
              <w:rFonts w:cs="Linux Libertine"/>
              <w:noProof/>
              <w:sz w:val="14"/>
              <w:szCs w:val="24"/>
            </w:rPr>
          </w:rPrChange>
        </w:rPr>
        <w:t>The role of rodents in the transmission of Leptospira spp. In swine farms. Revista de Salud Publica, 19(4), 555–561. https://doi.org/10.15446/rsap.v19n4.41626</w:t>
      </w:r>
    </w:p>
    <w:p w:rsidR="00C80BDE" w:rsidRPr="004438EA" w:rsidRDefault="00C80BDE" w:rsidP="00C80BDE">
      <w:pPr>
        <w:widowControl w:val="0"/>
        <w:autoSpaceDE w:val="0"/>
        <w:autoSpaceDN w:val="0"/>
        <w:adjustRightInd w:val="0"/>
        <w:spacing w:line="240" w:lineRule="auto"/>
        <w:ind w:left="480" w:hanging="480"/>
        <w:rPr>
          <w:rFonts w:cs="Linux Libertine"/>
          <w:noProof/>
          <w:sz w:val="14"/>
          <w:szCs w:val="24"/>
          <w:lang w:val="en-GB"/>
          <w:rPrChange w:id="552" w:author="Miguel" w:date="2021-05-31T23:33:00Z">
            <w:rPr>
              <w:rFonts w:cs="Linux Libertine"/>
              <w:noProof/>
              <w:sz w:val="14"/>
              <w:szCs w:val="24"/>
              <w:lang w:val="es-CO"/>
            </w:rPr>
          </w:rPrChange>
        </w:rPr>
      </w:pPr>
      <w:r w:rsidRPr="004438EA">
        <w:rPr>
          <w:rFonts w:cs="Linux Libertine"/>
          <w:noProof/>
          <w:sz w:val="14"/>
          <w:szCs w:val="24"/>
          <w:lang w:val="en-GB"/>
          <w:rPrChange w:id="553" w:author="Miguel" w:date="2021-05-31T23:33:00Z">
            <w:rPr>
              <w:rFonts w:cs="Linux Libertine"/>
              <w:noProof/>
              <w:sz w:val="14"/>
              <w:szCs w:val="24"/>
            </w:rPr>
          </w:rPrChange>
        </w:rPr>
        <w:t>Papalitsas, C., Karakostas, P., Andronikos, T., Sioutas, S., &amp; Giannakis, K. (2018). Combinatorial GVNS (General Variable Neighborhood Search) Optimization for Dynamic Garbage Collection. Algorithms, 11(4), 38. https://doi.org/10.3390/a11040038</w:t>
      </w:r>
    </w:p>
    <w:p w:rsidR="00C80BDE" w:rsidRPr="004438EA" w:rsidRDefault="00C80BDE" w:rsidP="00C80BDE">
      <w:pPr>
        <w:widowControl w:val="0"/>
        <w:autoSpaceDE w:val="0"/>
        <w:autoSpaceDN w:val="0"/>
        <w:adjustRightInd w:val="0"/>
        <w:spacing w:line="240" w:lineRule="auto"/>
        <w:ind w:left="480" w:hanging="480"/>
        <w:rPr>
          <w:rFonts w:cs="Linux Libertine"/>
          <w:noProof/>
          <w:sz w:val="14"/>
          <w:szCs w:val="24"/>
          <w:lang w:val="en-GB"/>
          <w:rPrChange w:id="554" w:author="Miguel" w:date="2021-05-31T23:33:00Z">
            <w:rPr>
              <w:rFonts w:cs="Linux Libertine"/>
              <w:noProof/>
              <w:sz w:val="14"/>
              <w:szCs w:val="24"/>
            </w:rPr>
          </w:rPrChange>
        </w:rPr>
      </w:pPr>
      <w:r w:rsidRPr="004438EA">
        <w:rPr>
          <w:rFonts w:cs="Linux Libertine"/>
          <w:noProof/>
          <w:sz w:val="14"/>
          <w:szCs w:val="24"/>
          <w:lang w:val="en-GB"/>
          <w:rPrChange w:id="555" w:author="Miguel" w:date="2021-05-31T23:33:00Z">
            <w:rPr>
              <w:rFonts w:cs="Linux Libertine"/>
              <w:noProof/>
              <w:sz w:val="14"/>
              <w:szCs w:val="24"/>
              <w:lang w:val="es-CO"/>
            </w:rPr>
          </w:rPrChange>
        </w:rPr>
        <w:t>Pardini, K., Rodrigues, J. J. P. C., Diallo, O., Das, A. K., de Albuquerque, V. H. C., &amp; Kozlov, S. A. (2020). A Smart Waste Management Solution Geared towards Citizens. Sensors, 20(8), 2380. https://doi.org/10.3390/s20082380</w:t>
      </w:r>
    </w:p>
    <w:p w:rsidR="00C80BDE" w:rsidRPr="004438EA" w:rsidRDefault="00C80BDE" w:rsidP="00C80BDE">
      <w:pPr>
        <w:widowControl w:val="0"/>
        <w:autoSpaceDE w:val="0"/>
        <w:autoSpaceDN w:val="0"/>
        <w:adjustRightInd w:val="0"/>
        <w:spacing w:line="240" w:lineRule="auto"/>
        <w:ind w:left="480" w:hanging="480"/>
        <w:rPr>
          <w:rFonts w:cs="Linux Libertine"/>
          <w:noProof/>
          <w:sz w:val="14"/>
          <w:szCs w:val="24"/>
          <w:lang w:val="en-GB"/>
          <w:rPrChange w:id="556" w:author="Miguel" w:date="2021-05-31T23:33:00Z">
            <w:rPr>
              <w:rFonts w:cs="Linux Libertine"/>
              <w:noProof/>
              <w:sz w:val="14"/>
              <w:szCs w:val="24"/>
            </w:rPr>
          </w:rPrChange>
        </w:rPr>
      </w:pPr>
      <w:r w:rsidRPr="004438EA">
        <w:rPr>
          <w:rFonts w:cs="Linux Libertine"/>
          <w:noProof/>
          <w:sz w:val="14"/>
          <w:szCs w:val="24"/>
          <w:lang w:val="en-GB"/>
          <w:rPrChange w:id="557" w:author="Miguel" w:date="2021-05-31T23:33:00Z">
            <w:rPr>
              <w:rFonts w:cs="Linux Libertine"/>
              <w:noProof/>
              <w:sz w:val="14"/>
              <w:szCs w:val="24"/>
            </w:rPr>
          </w:rPrChange>
        </w:rPr>
        <w:t>Premsankar, G., Ghaddar, B., Slabicki, M., &amp; Francesco, M. Di. (2020). Optimal Configuration of LoRa Networks in Smart Cities. IEEE Transactions on Industrial Informatics, 16(12), 7243–7254. https://doi.org/10.1109/TII.2020.2967123</w:t>
      </w:r>
    </w:p>
    <w:p w:rsidR="00C80BDE" w:rsidRPr="004438EA" w:rsidRDefault="00C80BDE" w:rsidP="00C80BDE">
      <w:pPr>
        <w:widowControl w:val="0"/>
        <w:autoSpaceDE w:val="0"/>
        <w:autoSpaceDN w:val="0"/>
        <w:adjustRightInd w:val="0"/>
        <w:spacing w:line="240" w:lineRule="auto"/>
        <w:ind w:left="480" w:hanging="480"/>
        <w:rPr>
          <w:rFonts w:cs="Linux Libertine"/>
          <w:noProof/>
          <w:sz w:val="14"/>
          <w:szCs w:val="24"/>
          <w:lang w:val="en-GB"/>
          <w:rPrChange w:id="558" w:author="Miguel" w:date="2021-05-31T23:33:00Z">
            <w:rPr>
              <w:rFonts w:cs="Linux Libertine"/>
              <w:noProof/>
              <w:sz w:val="14"/>
              <w:szCs w:val="24"/>
            </w:rPr>
          </w:rPrChange>
        </w:rPr>
      </w:pPr>
      <w:r w:rsidRPr="004438EA">
        <w:rPr>
          <w:rFonts w:cs="Linux Libertine"/>
          <w:noProof/>
          <w:sz w:val="14"/>
          <w:szCs w:val="24"/>
          <w:lang w:val="en-GB"/>
          <w:rPrChange w:id="559" w:author="Miguel" w:date="2021-05-31T23:33:00Z">
            <w:rPr>
              <w:rFonts w:cs="Linux Libertine"/>
              <w:noProof/>
              <w:sz w:val="14"/>
              <w:szCs w:val="24"/>
            </w:rPr>
          </w:rPrChange>
        </w:rPr>
        <w:t>Sadowski, S., &amp; Spachos, P. (2020). Wireless technologies for smart agricultural monitoring using internet of things devices with energy harvesting capabilities. Computers and Electronics in Agriculture, 172, 105338. https://doi.org/10.1016/j.compag.2020.105338</w:t>
      </w:r>
    </w:p>
    <w:p w:rsidR="00C80BDE" w:rsidRPr="004438EA" w:rsidRDefault="00C80BDE" w:rsidP="00C80BDE">
      <w:pPr>
        <w:widowControl w:val="0"/>
        <w:autoSpaceDE w:val="0"/>
        <w:autoSpaceDN w:val="0"/>
        <w:adjustRightInd w:val="0"/>
        <w:spacing w:line="240" w:lineRule="auto"/>
        <w:ind w:left="480" w:hanging="480"/>
        <w:rPr>
          <w:ins w:id="560" w:author="Miguel" w:date="2021-05-31T23:33:00Z"/>
          <w:rFonts w:cs="Linux Libertine"/>
          <w:noProof/>
          <w:sz w:val="14"/>
          <w:szCs w:val="24"/>
          <w:lang w:val="en-GB"/>
          <w:rPrChange w:id="561" w:author="Miguel" w:date="2021-05-31T23:33:00Z">
            <w:rPr>
              <w:ins w:id="562" w:author="Miguel" w:date="2021-05-31T23:33:00Z"/>
              <w:rFonts w:cs="Linux Libertine"/>
              <w:noProof/>
              <w:sz w:val="14"/>
              <w:szCs w:val="24"/>
            </w:rPr>
          </w:rPrChange>
        </w:rPr>
      </w:pPr>
      <w:r w:rsidRPr="004438EA">
        <w:rPr>
          <w:rFonts w:cs="Linux Libertine"/>
          <w:noProof/>
          <w:sz w:val="14"/>
          <w:szCs w:val="24"/>
          <w:lang w:val="en-GB"/>
          <w:rPrChange w:id="563" w:author="Miguel" w:date="2021-05-31T23:33:00Z">
            <w:rPr>
              <w:rFonts w:cs="Linux Libertine"/>
              <w:noProof/>
              <w:sz w:val="14"/>
              <w:szCs w:val="24"/>
              <w:lang w:val="es-CO"/>
            </w:rPr>
          </w:rPrChange>
        </w:rPr>
        <w:t>Sagir, S., Kaya, I., Sisman, C., Baltaci, Y., &amp; Unal, S. (2019). Evaluation of Low-Power Long Distance Radio Communication in Urban Areas: LoRa and Impact of Spreading Factor. Proceedings - 2019 7th International Conference on Digital Information Processing and Communications, ICDIPC 2019, 68–71. https://doi.org/10.1109/ICDIPC.2019.8723666</w:t>
      </w:r>
    </w:p>
    <w:p w:rsidR="004438EA" w:rsidRPr="004438EA" w:rsidRDefault="004438EA" w:rsidP="00C80BDE">
      <w:pPr>
        <w:widowControl w:val="0"/>
        <w:autoSpaceDE w:val="0"/>
        <w:autoSpaceDN w:val="0"/>
        <w:adjustRightInd w:val="0"/>
        <w:spacing w:line="240" w:lineRule="auto"/>
        <w:ind w:left="480" w:hanging="480"/>
        <w:rPr>
          <w:rFonts w:cs="Linux Libertine"/>
          <w:noProof/>
          <w:sz w:val="14"/>
          <w:szCs w:val="24"/>
          <w:lang w:val="en-GB"/>
          <w:rPrChange w:id="564" w:author="Miguel" w:date="2021-05-31T23:33:00Z">
            <w:rPr>
              <w:rFonts w:cs="Linux Libertine"/>
              <w:noProof/>
              <w:sz w:val="14"/>
              <w:szCs w:val="24"/>
            </w:rPr>
          </w:rPrChange>
        </w:rPr>
      </w:pPr>
      <w:ins w:id="565" w:author="Miguel" w:date="2021-05-31T23:33:00Z">
        <w:r w:rsidRPr="004438EA">
          <w:rPr>
            <w:rFonts w:cs="Linux Libertine"/>
            <w:noProof/>
            <w:sz w:val="14"/>
            <w:szCs w:val="24"/>
            <w:lang w:val="en-GB"/>
            <w:rPrChange w:id="566" w:author="Miguel" w:date="2021-05-31T23:33:00Z">
              <w:rPr>
                <w:rFonts w:ascii="Times New Roman" w:eastAsia="Times New Roman" w:hAnsi="Times New Roman" w:cs="Times New Roman"/>
                <w:sz w:val="24"/>
                <w:szCs w:val="24"/>
                <w:lang w:val="es-CO" w:eastAsia="es-CO"/>
              </w:rPr>
            </w:rPrChange>
          </w:rPr>
          <w:t>Sharma, A. (2016, September 25). VROOM-Project. Vehicle Routing Open-Source Optimization Machine. https://github.com/VROOM-Project/vroom/blob/master/doc</w:t>
        </w:r>
        <w:r>
          <w:rPr>
            <w:rFonts w:cs="Linux Libertine"/>
            <w:noProof/>
            <w:sz w:val="14"/>
            <w:szCs w:val="24"/>
            <w:rPrChange w:id="567" w:author="Miguel" w:date="2021-05-31T23:33:00Z">
              <w:rPr>
                <w:rFonts w:cs="Linux Libertine"/>
                <w:noProof/>
                <w:sz w:val="14"/>
                <w:szCs w:val="24"/>
              </w:rPr>
            </w:rPrChange>
          </w:rPr>
          <w:t>s/API.md</w:t>
        </w:r>
      </w:ins>
    </w:p>
    <w:p w:rsidR="00C80BDE" w:rsidRPr="00C80BDE" w:rsidRDefault="00C80BDE" w:rsidP="00C80BDE">
      <w:pPr>
        <w:widowControl w:val="0"/>
        <w:autoSpaceDE w:val="0"/>
        <w:autoSpaceDN w:val="0"/>
        <w:adjustRightInd w:val="0"/>
        <w:spacing w:line="240" w:lineRule="auto"/>
        <w:ind w:left="480" w:hanging="480"/>
        <w:rPr>
          <w:rFonts w:cs="Linux Libertine"/>
          <w:noProof/>
          <w:sz w:val="14"/>
          <w:szCs w:val="24"/>
        </w:rPr>
      </w:pPr>
      <w:r w:rsidRPr="00AE2FC0">
        <w:rPr>
          <w:rFonts w:cs="Linux Libertine"/>
          <w:noProof/>
          <w:sz w:val="14"/>
          <w:szCs w:val="24"/>
          <w:lang w:val="fr-FR"/>
        </w:rPr>
        <w:t xml:space="preserve">Vu, D. D., &amp; Kaddoum, G. (2017). </w:t>
      </w:r>
      <w:r w:rsidRPr="00C80BDE">
        <w:rPr>
          <w:rFonts w:cs="Linux Libertine"/>
          <w:noProof/>
          <w:sz w:val="14"/>
          <w:szCs w:val="24"/>
        </w:rPr>
        <w:t xml:space="preserve">A waste city management system for smart cities applications. </w:t>
      </w:r>
      <w:r w:rsidRPr="00C80BDE">
        <w:rPr>
          <w:rFonts w:cs="Linux Libertine"/>
          <w:i/>
          <w:iCs/>
          <w:noProof/>
          <w:sz w:val="14"/>
          <w:szCs w:val="24"/>
        </w:rPr>
        <w:t>Proceedings - 2017 Advances in Wireless and Optical Communications, RTUWO 2017</w:t>
      </w:r>
      <w:r w:rsidRPr="00C80BDE">
        <w:rPr>
          <w:rFonts w:cs="Linux Libertine"/>
          <w:noProof/>
          <w:sz w:val="14"/>
          <w:szCs w:val="24"/>
        </w:rPr>
        <w:t xml:space="preserve">, </w:t>
      </w:r>
      <w:r w:rsidRPr="00C80BDE">
        <w:rPr>
          <w:rFonts w:cs="Linux Libertine"/>
          <w:i/>
          <w:iCs/>
          <w:noProof/>
          <w:sz w:val="14"/>
          <w:szCs w:val="24"/>
        </w:rPr>
        <w:t>2017</w:t>
      </w:r>
      <w:r w:rsidRPr="00C80BDE">
        <w:rPr>
          <w:rFonts w:cs="Linux Libertine"/>
          <w:noProof/>
          <w:sz w:val="14"/>
          <w:szCs w:val="24"/>
        </w:rPr>
        <w:t>-</w:t>
      </w:r>
      <w:r w:rsidRPr="00C80BDE">
        <w:rPr>
          <w:rFonts w:cs="Linux Libertine"/>
          <w:i/>
          <w:iCs/>
          <w:noProof/>
          <w:sz w:val="14"/>
          <w:szCs w:val="24"/>
        </w:rPr>
        <w:t>January</w:t>
      </w:r>
      <w:r w:rsidRPr="00C80BDE">
        <w:rPr>
          <w:rFonts w:cs="Linux Libertine"/>
          <w:noProof/>
          <w:sz w:val="14"/>
          <w:szCs w:val="24"/>
        </w:rPr>
        <w:t>, 225–229. https://doi.org/10.1109/RTUWO.2017.8228538</w:t>
      </w:r>
    </w:p>
    <w:p w:rsidR="00C80BDE" w:rsidRPr="00C80BDE" w:rsidRDefault="00C80BDE" w:rsidP="00C80BDE">
      <w:pPr>
        <w:widowControl w:val="0"/>
        <w:autoSpaceDE w:val="0"/>
        <w:autoSpaceDN w:val="0"/>
        <w:adjustRightInd w:val="0"/>
        <w:spacing w:line="240" w:lineRule="auto"/>
        <w:ind w:left="480" w:hanging="480"/>
        <w:rPr>
          <w:rFonts w:cs="Linux Libertine"/>
          <w:noProof/>
          <w:sz w:val="14"/>
          <w:szCs w:val="24"/>
        </w:rPr>
      </w:pPr>
      <w:r w:rsidRPr="00AE2FC0">
        <w:rPr>
          <w:rFonts w:cs="Linux Libertine"/>
          <w:noProof/>
          <w:sz w:val="14"/>
          <w:szCs w:val="24"/>
          <w:lang w:val="es-CO"/>
        </w:rPr>
        <w:t xml:space="preserve">Wu, B. Y., Lancia, G., Bafna, V., Chao, K. M., Ravi, R., &amp; Tang, C. Y. (2000). </w:t>
      </w:r>
      <w:r w:rsidRPr="00C80BDE">
        <w:rPr>
          <w:rFonts w:cs="Linux Libertine"/>
          <w:noProof/>
          <w:sz w:val="14"/>
          <w:szCs w:val="24"/>
        </w:rPr>
        <w:t xml:space="preserve">A polynomial-time approximation scheme for minimum routing cost spanning trees. </w:t>
      </w:r>
      <w:r w:rsidRPr="00C80BDE">
        <w:rPr>
          <w:rFonts w:cs="Linux Libertine"/>
          <w:i/>
          <w:iCs/>
          <w:noProof/>
          <w:sz w:val="14"/>
          <w:szCs w:val="24"/>
        </w:rPr>
        <w:t>SIAM Journal on Computing</w:t>
      </w:r>
      <w:r w:rsidRPr="00C80BDE">
        <w:rPr>
          <w:rFonts w:cs="Linux Libertine"/>
          <w:noProof/>
          <w:sz w:val="14"/>
          <w:szCs w:val="24"/>
        </w:rPr>
        <w:t xml:space="preserve">, </w:t>
      </w:r>
      <w:r w:rsidRPr="00C80BDE">
        <w:rPr>
          <w:rFonts w:cs="Linux Libertine"/>
          <w:i/>
          <w:iCs/>
          <w:noProof/>
          <w:sz w:val="14"/>
          <w:szCs w:val="24"/>
        </w:rPr>
        <w:t>29</w:t>
      </w:r>
      <w:r w:rsidRPr="00C80BDE">
        <w:rPr>
          <w:rFonts w:cs="Linux Libertine"/>
          <w:noProof/>
          <w:sz w:val="14"/>
          <w:szCs w:val="24"/>
        </w:rPr>
        <w:t>(3), 761–778. https://doi.org/10.1137/S009753979732253X</w:t>
      </w:r>
    </w:p>
    <w:p w:rsidR="00C80BDE" w:rsidRPr="00C80BDE" w:rsidRDefault="00C80BDE" w:rsidP="00C80BDE">
      <w:pPr>
        <w:widowControl w:val="0"/>
        <w:autoSpaceDE w:val="0"/>
        <w:autoSpaceDN w:val="0"/>
        <w:adjustRightInd w:val="0"/>
        <w:spacing w:line="240" w:lineRule="auto"/>
        <w:ind w:left="480" w:hanging="480"/>
        <w:rPr>
          <w:rFonts w:cs="Linux Libertine"/>
          <w:noProof/>
          <w:sz w:val="14"/>
          <w:szCs w:val="24"/>
        </w:rPr>
      </w:pPr>
      <w:r w:rsidRPr="00C80BDE">
        <w:rPr>
          <w:rFonts w:cs="Linux Libertine"/>
          <w:noProof/>
          <w:sz w:val="14"/>
          <w:szCs w:val="24"/>
        </w:rPr>
        <w:t xml:space="preserve">Yusof, N. M., Zulkifli, M. F., Mohd Yusof, N. Y. A., &amp; Azman, A. A. (2018). Smart waste bin with real-time monitoring system. </w:t>
      </w:r>
      <w:r w:rsidRPr="00C80BDE">
        <w:rPr>
          <w:rFonts w:cs="Linux Libertine"/>
          <w:i/>
          <w:iCs/>
          <w:noProof/>
          <w:sz w:val="14"/>
          <w:szCs w:val="24"/>
        </w:rPr>
        <w:t>International Journal of Engineering and Technology(UAE)</w:t>
      </w:r>
      <w:r w:rsidRPr="00C80BDE">
        <w:rPr>
          <w:rFonts w:cs="Linux Libertine"/>
          <w:noProof/>
          <w:sz w:val="14"/>
          <w:szCs w:val="24"/>
        </w:rPr>
        <w:t xml:space="preserve">, </w:t>
      </w:r>
      <w:r w:rsidRPr="00C80BDE">
        <w:rPr>
          <w:rFonts w:cs="Linux Libertine"/>
          <w:i/>
          <w:iCs/>
          <w:noProof/>
          <w:sz w:val="14"/>
          <w:szCs w:val="24"/>
        </w:rPr>
        <w:t>7</w:t>
      </w:r>
      <w:r w:rsidRPr="00C80BDE">
        <w:rPr>
          <w:rFonts w:cs="Linux Libertine"/>
          <w:noProof/>
          <w:sz w:val="14"/>
          <w:szCs w:val="24"/>
        </w:rPr>
        <w:t>(2.29 Special Issue  29), 725–729. https://doi.org/10.14419/ijet.v7i2.29.14006</w:t>
      </w:r>
    </w:p>
    <w:p w:rsidR="00C80BDE" w:rsidRPr="00C80BDE" w:rsidRDefault="00C80BDE" w:rsidP="00C80BDE">
      <w:pPr>
        <w:widowControl w:val="0"/>
        <w:autoSpaceDE w:val="0"/>
        <w:autoSpaceDN w:val="0"/>
        <w:adjustRightInd w:val="0"/>
        <w:spacing w:line="240" w:lineRule="auto"/>
        <w:ind w:left="480" w:hanging="480"/>
        <w:rPr>
          <w:rFonts w:cs="Linux Libertine"/>
          <w:noProof/>
          <w:sz w:val="14"/>
          <w:szCs w:val="24"/>
        </w:rPr>
      </w:pPr>
      <w:r w:rsidRPr="00AE2FC0">
        <w:rPr>
          <w:rFonts w:cs="Linux Libertine"/>
          <w:noProof/>
          <w:sz w:val="14"/>
          <w:szCs w:val="24"/>
          <w:lang w:val="es-CO"/>
        </w:rPr>
        <w:t xml:space="preserve">Zguira, Y., Rivano, H., &amp; Meddeb, A. (2018). </w:t>
      </w:r>
      <w:r w:rsidRPr="00C80BDE">
        <w:rPr>
          <w:rFonts w:cs="Linux Libertine"/>
          <w:noProof/>
          <w:sz w:val="14"/>
          <w:szCs w:val="24"/>
        </w:rPr>
        <w:t xml:space="preserve">Internet of Bikes: A DTN Protocol with Data Aggregation for Urban Data Collection. </w:t>
      </w:r>
      <w:r w:rsidRPr="00C80BDE">
        <w:rPr>
          <w:rFonts w:cs="Linux Libertine"/>
          <w:i/>
          <w:iCs/>
          <w:noProof/>
          <w:sz w:val="14"/>
          <w:szCs w:val="24"/>
        </w:rPr>
        <w:t>Sensors</w:t>
      </w:r>
      <w:r w:rsidRPr="00C80BDE">
        <w:rPr>
          <w:rFonts w:cs="Linux Libertine"/>
          <w:noProof/>
          <w:sz w:val="14"/>
          <w:szCs w:val="24"/>
        </w:rPr>
        <w:t xml:space="preserve">, </w:t>
      </w:r>
      <w:r w:rsidRPr="00C80BDE">
        <w:rPr>
          <w:rFonts w:cs="Linux Libertine"/>
          <w:i/>
          <w:iCs/>
          <w:noProof/>
          <w:sz w:val="14"/>
          <w:szCs w:val="24"/>
        </w:rPr>
        <w:t>18</w:t>
      </w:r>
      <w:r w:rsidRPr="00C80BDE">
        <w:rPr>
          <w:rFonts w:cs="Linux Libertine"/>
          <w:noProof/>
          <w:sz w:val="14"/>
          <w:szCs w:val="24"/>
        </w:rPr>
        <w:t>(9), 2819. https://doi.org/10.3390/s18092819</w:t>
      </w:r>
    </w:p>
    <w:p w:rsidR="00C80BDE" w:rsidRDefault="00C80BDE" w:rsidP="00C80BDE">
      <w:pPr>
        <w:widowControl w:val="0"/>
        <w:autoSpaceDE w:val="0"/>
        <w:autoSpaceDN w:val="0"/>
        <w:adjustRightInd w:val="0"/>
        <w:spacing w:line="240" w:lineRule="auto"/>
        <w:ind w:left="480" w:hanging="480"/>
        <w:rPr>
          <w:rFonts w:cs="Linux Libertine"/>
          <w:noProof/>
          <w:sz w:val="14"/>
          <w:szCs w:val="24"/>
        </w:rPr>
      </w:pPr>
      <w:r w:rsidRPr="00C80BDE">
        <w:rPr>
          <w:rFonts w:cs="Linux Libertine"/>
          <w:noProof/>
          <w:sz w:val="14"/>
          <w:szCs w:val="24"/>
        </w:rPr>
        <w:t xml:space="preserve">Zhao, W., Lin, S., Han, J., Xu, R., &amp; Hou, L. (2018). Design and Implementation of Smart Irrigation System Based on LoRa. </w:t>
      </w:r>
      <w:r w:rsidRPr="00C80BDE">
        <w:rPr>
          <w:rFonts w:cs="Linux Libertine"/>
          <w:i/>
          <w:iCs/>
          <w:noProof/>
          <w:sz w:val="14"/>
          <w:szCs w:val="24"/>
        </w:rPr>
        <w:t>2017 IEEE Globecom Workshops, GC Wkshps 2017 - Proceedings</w:t>
      </w:r>
      <w:r w:rsidRPr="00C80BDE">
        <w:rPr>
          <w:rFonts w:cs="Linux Libertine"/>
          <w:noProof/>
          <w:sz w:val="14"/>
          <w:szCs w:val="24"/>
        </w:rPr>
        <w:t xml:space="preserve">, </w:t>
      </w:r>
      <w:r w:rsidRPr="00C80BDE">
        <w:rPr>
          <w:rFonts w:cs="Linux Libertine"/>
          <w:i/>
          <w:iCs/>
          <w:noProof/>
          <w:sz w:val="14"/>
          <w:szCs w:val="24"/>
        </w:rPr>
        <w:t>2018</w:t>
      </w:r>
      <w:r w:rsidRPr="00C80BDE">
        <w:rPr>
          <w:rFonts w:cs="Linux Libertine"/>
          <w:noProof/>
          <w:sz w:val="14"/>
          <w:szCs w:val="24"/>
        </w:rPr>
        <w:t>-</w:t>
      </w:r>
      <w:r w:rsidRPr="00C80BDE">
        <w:rPr>
          <w:rFonts w:cs="Linux Libertine"/>
          <w:i/>
          <w:iCs/>
          <w:noProof/>
          <w:sz w:val="14"/>
          <w:szCs w:val="24"/>
        </w:rPr>
        <w:t>January</w:t>
      </w:r>
      <w:r w:rsidRPr="00C80BDE">
        <w:rPr>
          <w:rFonts w:cs="Linux Libertine"/>
          <w:noProof/>
          <w:sz w:val="14"/>
          <w:szCs w:val="24"/>
        </w:rPr>
        <w:t>, 1–6. https://doi.org/10.1109/GLOCOMW.2017.8269115</w:t>
      </w:r>
    </w:p>
    <w:p w:rsidR="00B47F8C" w:rsidRPr="00C80BDE" w:rsidRDefault="00B47F8C" w:rsidP="00C80BDE">
      <w:pPr>
        <w:widowControl w:val="0"/>
        <w:autoSpaceDE w:val="0"/>
        <w:autoSpaceDN w:val="0"/>
        <w:adjustRightInd w:val="0"/>
        <w:spacing w:line="240" w:lineRule="auto"/>
        <w:ind w:left="480" w:hanging="480"/>
        <w:rPr>
          <w:rFonts w:cs="Linux Libertine"/>
          <w:noProof/>
          <w:sz w:val="14"/>
        </w:rPr>
      </w:pPr>
      <w:r>
        <w:rPr>
          <w:color w:val="000000"/>
        </w:rPr>
        <w:t>z</w:t>
      </w:r>
      <w:r w:rsidRPr="00B47F8C">
        <w:rPr>
          <w:rFonts w:cs="Linux Libertine"/>
          <w:noProof/>
          <w:sz w:val="14"/>
          <w:szCs w:val="24"/>
        </w:rPr>
        <w:t>hou, Qing &amp; Benlic, Una &amp; Wu, Qinghua &amp; Hao, Jin-Kao. (2018). Heuristic search to the capacitated clustering problem. European Journal of Operational Research. 273. https://10.1016/j.ejor.2018.08.043.</w:t>
      </w:r>
    </w:p>
    <w:p w:rsidR="00575BD3" w:rsidRPr="00527A5B" w:rsidRDefault="00575BD3" w:rsidP="00527A5B">
      <w:pPr>
        <w:widowControl w:val="0"/>
        <w:autoSpaceDE w:val="0"/>
        <w:autoSpaceDN w:val="0"/>
        <w:adjustRightInd w:val="0"/>
        <w:spacing w:line="240" w:lineRule="auto"/>
        <w:ind w:left="480" w:hanging="480"/>
        <w:rPr>
          <w:rFonts w:cs="Linux Libertine"/>
          <w:noProof/>
          <w:sz w:val="14"/>
          <w:szCs w:val="24"/>
        </w:rPr>
      </w:pPr>
      <w:r>
        <w:rPr>
          <w:rFonts w:cs="Linux Libertine"/>
          <w:noProof/>
          <w:sz w:val="14"/>
          <w:szCs w:val="24"/>
        </w:rPr>
        <w:fldChar w:fldCharType="end"/>
      </w:r>
    </w:p>
    <w:sectPr w:rsidR="00575BD3" w:rsidRPr="00527A5B" w:rsidSect="00586A35">
      <w:endnotePr>
        <w:numFmt w:val="decimal"/>
      </w:endnotePr>
      <w:type w:val="continuous"/>
      <w:pgSz w:w="12240" w:h="15840" w:code="9"/>
      <w:pgMar w:top="1500" w:right="1080" w:bottom="1600" w:left="1080" w:header="1080" w:footer="1080" w:gutter="0"/>
      <w:pgNumType w:start="1"/>
      <w:cols w:num="2" w:space="48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6EA7" w:rsidRDefault="00F36EA7">
      <w:r>
        <w:separator/>
      </w:r>
    </w:p>
  </w:endnote>
  <w:endnote w:type="continuationSeparator" w:id="0">
    <w:p w:rsidR="00F36EA7" w:rsidRDefault="00F36EA7">
      <w:r>
        <w:continuationSeparator/>
      </w:r>
    </w:p>
  </w:endnote>
  <w:endnote w:type="continuationNotice" w:id="1">
    <w:p w:rsidR="00F36EA7" w:rsidRDefault="00F36EA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Linux Libertine">
    <w:altName w:val="Times New Roman"/>
    <w:charset w:val="00"/>
    <w:family w:val="auto"/>
    <w:pitch w:val="variable"/>
    <w:sig w:usb0="E0000AFF" w:usb1="5200E5FB" w:usb2="02000020" w:usb3="00000000" w:csb0="000001BF"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inux Biolinum">
    <w:altName w:val="Times New Roman"/>
    <w:charset w:val="00"/>
    <w:family w:val="auto"/>
    <w:pitch w:val="variable"/>
    <w:sig w:usb0="E0000AFF" w:usb1="5000E5FB" w:usb2="00000020" w:usb3="00000000" w:csb0="000001BF" w:csb1="00000000"/>
  </w:font>
  <w:font w:name="Arial Unicode MS">
    <w:panose1 w:val="020B0604020202020204"/>
    <w:charset w:val="80"/>
    <w:family w:val="swiss"/>
    <w:pitch w:val="variable"/>
    <w:sig w:usb0="F7FFAFFF" w:usb1="E9DFFFFF" w:usb2="0000003F" w:usb3="00000000" w:csb0="003F01FF" w:csb1="00000000"/>
  </w:font>
  <w:font w:name="Trebuchet MS">
    <w:panose1 w:val="020B0603020202020204"/>
    <w:charset w:val="00"/>
    <w:family w:val="swiss"/>
    <w:pitch w:val="variable"/>
    <w:sig w:usb0="00000287" w:usb1="00000003"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257C" w:rsidRPr="00586A35" w:rsidRDefault="00CF257C" w:rsidP="00586A35">
    <w:pPr>
      <w:pStyle w:val="Piedepgina"/>
      <w:rPr>
        <w:rStyle w:val="Nmerodepgina"/>
        <w:rFonts w:ascii="Linux Biolinum" w:hAnsi="Linux Biolinum" w:cs="Linux Biolinum"/>
      </w:rPr>
    </w:pPr>
  </w:p>
  <w:p w:rsidR="00CF257C" w:rsidRPr="00586A35" w:rsidRDefault="00CF257C" w:rsidP="00586A35">
    <w:pPr>
      <w:pStyle w:val="Piedepgina"/>
      <w:ind w:right="360"/>
      <w:rPr>
        <w:rFonts w:ascii="Linux Biolinum" w:hAnsi="Linux Biolinum" w:cs="Linux Biolinum"/>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257C" w:rsidRPr="00586A35" w:rsidRDefault="00CF257C">
    <w:pPr>
      <w:pStyle w:val="Piedepgina"/>
      <w:ind w:right="360"/>
      <w:rPr>
        <w:rFonts w:ascii="Linux Biolinum" w:hAnsi="Linux Biolinum" w:cs="Linux Biolinum"/>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6EA7" w:rsidRDefault="00F36EA7">
      <w:r>
        <w:separator/>
      </w:r>
    </w:p>
  </w:footnote>
  <w:footnote w:type="continuationSeparator" w:id="0">
    <w:p w:rsidR="00F36EA7" w:rsidRDefault="00F36EA7">
      <w:r>
        <w:continuationSeparator/>
      </w:r>
    </w:p>
  </w:footnote>
  <w:footnote w:type="continuationNotice" w:id="1">
    <w:p w:rsidR="00F36EA7" w:rsidRDefault="00F36EA7"/>
  </w:footnote>
  <w:footnote w:id="2">
    <w:p w:rsidR="00CF257C" w:rsidRPr="00786897" w:rsidRDefault="00CF257C">
      <w:pPr>
        <w:pStyle w:val="Textonotapie"/>
        <w:rPr>
          <w:lang w:val="en-GB"/>
        </w:rPr>
      </w:pPr>
      <w:r>
        <w:rPr>
          <w:rStyle w:val="Refdenotaalpie"/>
        </w:rPr>
        <w:footnoteRef/>
      </w:r>
      <w:r>
        <w:t xml:space="preserve"> </w:t>
      </w:r>
      <w:r w:rsidRPr="00786897">
        <w:rPr>
          <w:lang w:val="en-GB"/>
        </w:rPr>
        <w:t xml:space="preserve">Full duplex is a communication </w:t>
      </w:r>
      <w:r>
        <w:rPr>
          <w:lang w:val="en-GB"/>
        </w:rPr>
        <w:t>mode that allows to</w:t>
      </w:r>
      <w:r w:rsidRPr="00786897">
        <w:rPr>
          <w:lang w:val="en-GB"/>
        </w:rPr>
        <w:t xml:space="preserve"> emit and receive messages </w:t>
      </w:r>
      <w:r>
        <w:rPr>
          <w:lang w:val="en-GB"/>
        </w:rPr>
        <w:t>simultaneously.</w:t>
      </w:r>
    </w:p>
  </w:footnote>
  <w:footnote w:id="3">
    <w:p w:rsidR="00CF257C" w:rsidRPr="004339F6" w:rsidRDefault="00CF257C">
      <w:pPr>
        <w:pStyle w:val="Textonotapie"/>
        <w:rPr>
          <w:lang w:val="en-GB"/>
        </w:rPr>
      </w:pPr>
      <w:r>
        <w:rPr>
          <w:rStyle w:val="Refdenotaalpie"/>
        </w:rPr>
        <w:footnoteRef/>
      </w:r>
      <w:r w:rsidRPr="004339F6">
        <w:rPr>
          <w:lang w:val="en-GB"/>
        </w:rPr>
        <w:t xml:space="preserve"> An </w:t>
      </w:r>
      <w:r>
        <w:t>IoT server designed for LPWAN available at</w:t>
      </w:r>
      <w:r w:rsidRPr="004339F6">
        <w:rPr>
          <w:lang w:val="en-GB"/>
        </w:rPr>
        <w:t xml:space="preserve"> </w:t>
      </w:r>
      <w:hyperlink r:id="rId1" w:history="1">
        <w:r w:rsidRPr="004339F6">
          <w:rPr>
            <w:rStyle w:val="Hipervnculo"/>
            <w:lang w:val="en-GB"/>
          </w:rPr>
          <w:t>https://www.thethingsnetwork.org/</w:t>
        </w:r>
      </w:hyperlink>
      <w:r w:rsidRPr="004339F6">
        <w:rPr>
          <w:lang w:val="en-GB"/>
        </w:rPr>
        <w:t xml:space="preserve"> </w:t>
      </w:r>
    </w:p>
  </w:footnote>
  <w:footnote w:id="4">
    <w:p w:rsidR="00CF257C" w:rsidRPr="004115E4" w:rsidRDefault="00CF257C">
      <w:pPr>
        <w:pStyle w:val="Textonotapie"/>
      </w:pPr>
      <w:r>
        <w:rPr>
          <w:rStyle w:val="Refdenotaalpie"/>
        </w:rPr>
        <w:footnoteRef/>
      </w:r>
      <w:r>
        <w:t xml:space="preserve"> An open source lightweight MQTT broker supported by Eclipse foundation</w:t>
      </w:r>
    </w:p>
  </w:footnote>
  <w:footnote w:id="5">
    <w:p w:rsidR="00CF257C" w:rsidRPr="00D957AE" w:rsidRDefault="00CF257C" w:rsidP="0021795A">
      <w:pPr>
        <w:pStyle w:val="Textonotapie"/>
        <w:rPr>
          <w:lang w:val="en-GB"/>
        </w:rPr>
      </w:pPr>
      <w:r>
        <w:rPr>
          <w:rStyle w:val="Refdenotaalpie"/>
        </w:rPr>
        <w:footnoteRef/>
      </w:r>
      <w:r w:rsidRPr="00D957AE">
        <w:rPr>
          <w:lang w:val="en-GB"/>
        </w:rPr>
        <w:t xml:space="preserve"> </w:t>
      </w:r>
      <w:del w:id="307" w:author="Miguel" w:date="2021-05-31T23:27:00Z">
        <w:r w:rsidRPr="00D957AE" w:rsidDel="00CF257C">
          <w:rPr>
            <w:lang w:val="en-GB"/>
          </w:rPr>
          <w:delText>https://www.kaggle.com/jboysen/austin-waste</w:delText>
        </w:r>
      </w:del>
      <w:ins w:id="308" w:author="Miguel" w:date="2021-05-31T23:27:00Z">
        <w:r>
          <w:rPr>
            <w:lang w:val="en-GB"/>
          </w:rPr>
          <w:t xml:space="preserve">this </w:t>
        </w:r>
      </w:ins>
      <w:ins w:id="309" w:author="Miguel" w:date="2021-05-31T23:28:00Z">
        <w:r>
          <w:rPr>
            <w:lang w:val="en-GB"/>
          </w:rPr>
          <w:t xml:space="preserve">dataset is offered by Austin government it includes information of Austin waste and diversion </w:t>
        </w:r>
      </w:ins>
      <w:ins w:id="310" w:author="Miguel" w:date="2021-05-31T23:29:00Z">
        <w:r w:rsidRPr="00CF257C">
          <w:rPr>
            <w:lang w:val="en-GB"/>
            <w:rPrChange w:id="311" w:author="Miguel" w:date="2021-05-31T23:29:00Z">
              <w:rPr>
                <w:rFonts w:ascii="Arial" w:hAnsi="Arial" w:cs="Arial"/>
                <w:sz w:val="21"/>
                <w:szCs w:val="21"/>
                <w:shd w:val="clear" w:color="auto" w:fill="FFFFFF"/>
              </w:rPr>
            </w:rPrChange>
          </w:rPr>
          <w:t>2008-2016</w:t>
        </w:r>
        <w:r>
          <w:rPr>
            <w:lang w:val="en-GB"/>
          </w:rPr>
          <w:t xml:space="preserve"> (</w:t>
        </w:r>
        <w:r w:rsidRPr="00B57F3E">
          <w:rPr>
            <w:rFonts w:cs="Linux Libertine"/>
            <w:noProof/>
            <w:szCs w:val="24"/>
          </w:rPr>
          <w:t>Boysen</w:t>
        </w:r>
        <w:r>
          <w:rPr>
            <w:rFonts w:cs="Linux Libertine"/>
            <w:noProof/>
            <w:szCs w:val="24"/>
          </w:rPr>
          <w:t>, 2017</w:t>
        </w:r>
        <w:r>
          <w:rPr>
            <w:lang w:val="en-GB"/>
          </w:rPr>
          <w:t>)</w:t>
        </w:r>
      </w:ins>
    </w:p>
  </w:footnote>
  <w:footnote w:id="6">
    <w:p w:rsidR="00CF257C" w:rsidDel="00E97B90" w:rsidRDefault="00CF257C" w:rsidP="00E97B90">
      <w:pPr>
        <w:pStyle w:val="Textonotapie"/>
        <w:rPr>
          <w:del w:id="348" w:author="Miguel" w:date="2021-05-31T23:34:00Z"/>
          <w:lang w:val="en-GB"/>
        </w:rPr>
        <w:pPrChange w:id="349" w:author="Miguel" w:date="2021-05-31T23:35:00Z">
          <w:pPr>
            <w:pStyle w:val="Textonotapie"/>
          </w:pPr>
        </w:pPrChange>
      </w:pPr>
      <w:r>
        <w:rPr>
          <w:rStyle w:val="Refdenotaalpie"/>
        </w:rPr>
        <w:footnoteRef/>
      </w:r>
      <w:r w:rsidRPr="00D957AE">
        <w:rPr>
          <w:lang w:val="en-GB"/>
        </w:rPr>
        <w:t xml:space="preserve"> </w:t>
      </w:r>
      <w:r>
        <w:rPr>
          <w:lang w:val="en-GB"/>
        </w:rPr>
        <w:t xml:space="preserve">Project </w:t>
      </w:r>
      <w:ins w:id="350" w:author="Miguel" w:date="2021-05-31T23:35:00Z">
        <w:r w:rsidR="00E97B90" w:rsidRPr="00E97B90">
          <w:rPr>
            <w:lang w:val="en-GB"/>
            <w:rPrChange w:id="351" w:author="Miguel" w:date="2021-05-31T23:36:00Z">
              <w:rPr>
                <w:rFonts w:ascii="Segoe UI" w:hAnsi="Segoe UI" w:cs="Segoe UI"/>
                <w:color w:val="24292E"/>
                <w:shd w:val="clear" w:color="auto" w:fill="FFFFFF"/>
              </w:rPr>
            </w:rPrChange>
          </w:rPr>
          <w:t>is</w:t>
        </w:r>
        <w:r w:rsidR="00E97B90" w:rsidRPr="00E97B90">
          <w:rPr>
            <w:lang w:val="en-GB"/>
            <w:rPrChange w:id="352" w:author="Miguel" w:date="2021-05-31T23:36:00Z">
              <w:rPr>
                <w:rFonts w:ascii="Segoe UI" w:hAnsi="Segoe UI" w:cs="Segoe UI"/>
                <w:color w:val="24292E"/>
                <w:shd w:val="clear" w:color="auto" w:fill="FFFFFF"/>
              </w:rPr>
            </w:rPrChange>
          </w:rPr>
          <w:t xml:space="preserve"> open-source optimization engine</w:t>
        </w:r>
        <w:r w:rsidR="00E97B90" w:rsidDel="00E97B90">
          <w:rPr>
            <w:lang w:val="en-GB"/>
          </w:rPr>
          <w:t xml:space="preserve"> </w:t>
        </w:r>
        <w:r w:rsidR="00E97B90">
          <w:rPr>
            <w:lang w:val="en-GB"/>
          </w:rPr>
          <w:t xml:space="preserve">provide solutions to various VPR </w:t>
        </w:r>
      </w:ins>
      <w:ins w:id="353" w:author="Miguel" w:date="2021-05-31T23:36:00Z">
        <w:r w:rsidR="00E97B90">
          <w:rPr>
            <w:lang w:val="en-GB"/>
          </w:rPr>
          <w:t xml:space="preserve">in </w:t>
        </w:r>
        <w:r w:rsidR="00E97B90" w:rsidRPr="00E97B90">
          <w:rPr>
            <w:lang w:val="en-GB"/>
            <w:rPrChange w:id="354" w:author="Miguel" w:date="2021-05-31T23:36:00Z">
              <w:rPr>
                <w:rFonts w:ascii="Segoe UI" w:hAnsi="Segoe UI" w:cs="Segoe UI"/>
                <w:color w:val="24292E"/>
                <w:shd w:val="clear" w:color="auto" w:fill="FFFFFF"/>
              </w:rPr>
            </w:rPrChange>
          </w:rPr>
          <w:t>within a small computing time</w:t>
        </w:r>
        <w:r w:rsidR="00E97B90" w:rsidDel="00E97B90">
          <w:rPr>
            <w:lang w:val="en-GB"/>
          </w:rPr>
          <w:t xml:space="preserve"> </w:t>
        </w:r>
        <w:r w:rsidR="00E97B90">
          <w:rPr>
            <w:lang w:val="en-GB"/>
          </w:rPr>
          <w:t>(</w:t>
        </w:r>
        <w:r w:rsidR="00E97B90" w:rsidRPr="00B57F3E">
          <w:rPr>
            <w:rFonts w:cs="Linux Libertine"/>
            <w:noProof/>
            <w:szCs w:val="24"/>
            <w:lang w:val="en-GB"/>
          </w:rPr>
          <w:t>Sharma</w:t>
        </w:r>
        <w:r w:rsidR="00E97B90">
          <w:rPr>
            <w:rFonts w:cs="Linux Libertine"/>
            <w:noProof/>
            <w:szCs w:val="24"/>
            <w:lang w:val="en-GB"/>
          </w:rPr>
          <w:t>, 2016</w:t>
        </w:r>
        <w:r w:rsidR="00E97B90">
          <w:rPr>
            <w:lang w:val="en-GB"/>
          </w:rPr>
          <w:t>)</w:t>
        </w:r>
      </w:ins>
      <w:del w:id="355" w:author="Miguel" w:date="2021-05-31T23:35:00Z">
        <w:r w:rsidDel="00E97B90">
          <w:rPr>
            <w:lang w:val="en-GB"/>
          </w:rPr>
          <w:delText>repositor</w:delText>
        </w:r>
      </w:del>
      <w:del w:id="356" w:author="Miguel" w:date="2021-05-31T23:34:00Z">
        <w:r w:rsidDel="00E97B90">
          <w:rPr>
            <w:lang w:val="en-GB"/>
          </w:rPr>
          <w:delText xml:space="preserve">y available at </w:delText>
        </w:r>
      </w:del>
    </w:p>
    <w:p w:rsidR="00CF257C" w:rsidRPr="00D957AE" w:rsidRDefault="00CF257C" w:rsidP="00E97B90">
      <w:pPr>
        <w:pStyle w:val="Textonotapie"/>
        <w:rPr>
          <w:lang w:val="en-GB"/>
        </w:rPr>
        <w:pPrChange w:id="357" w:author="Miguel" w:date="2021-05-31T23:35:00Z">
          <w:pPr>
            <w:pStyle w:val="Textonotapie"/>
          </w:pPr>
        </w:pPrChange>
      </w:pPr>
      <w:del w:id="358" w:author="Miguel" w:date="2021-05-31T23:34:00Z">
        <w:r w:rsidDel="00E97B90">
          <w:fldChar w:fldCharType="begin"/>
        </w:r>
        <w:r w:rsidRPr="00E97B90" w:rsidDel="00E97B90">
          <w:rPr>
            <w:rPrChange w:id="359" w:author="Miguel" w:date="2021-05-31T23:35:00Z">
              <w:rPr/>
            </w:rPrChange>
          </w:rPr>
          <w:delInstrText xml:space="preserve"> HYPERLINK "https://github.com/VROOM-Project/vroom/blob/master/docs/API.md" </w:delInstrText>
        </w:r>
        <w:r w:rsidDel="00E97B90">
          <w:fldChar w:fldCharType="separate"/>
        </w:r>
        <w:r w:rsidRPr="00D957AE" w:rsidDel="00E97B90">
          <w:rPr>
            <w:rStyle w:val="Hipervnculo"/>
            <w:rFonts w:eastAsia="Times New Roman" w:cs="Arial"/>
            <w:lang w:val="en-GB" w:eastAsia="es-CO"/>
          </w:rPr>
          <w:delText>https://github.com/VROOM</w:delText>
        </w:r>
        <w:r w:rsidRPr="00D957AE" w:rsidDel="00E97B90">
          <w:rPr>
            <w:rStyle w:val="Hipervnculo"/>
            <w:rFonts w:eastAsia="Times New Roman" w:cs="Arial"/>
            <w:lang w:val="en-GB" w:eastAsia="es-CO"/>
          </w:rPr>
          <w:delText>-</w:delText>
        </w:r>
        <w:r w:rsidRPr="00D957AE" w:rsidDel="00E97B90">
          <w:rPr>
            <w:rStyle w:val="Hipervnculo"/>
            <w:rFonts w:eastAsia="Times New Roman" w:cs="Arial"/>
            <w:lang w:val="en-GB" w:eastAsia="es-CO"/>
          </w:rPr>
          <w:delText>Project/vroom/blob/master/docs/API.md</w:delText>
        </w:r>
        <w:r w:rsidDel="00E97B90">
          <w:rPr>
            <w:rStyle w:val="Hipervnculo"/>
            <w:rFonts w:eastAsia="Times New Roman" w:cs="Arial"/>
            <w:lang w:val="en-GB" w:eastAsia="es-CO"/>
          </w:rPr>
          <w:fldChar w:fldCharType="end"/>
        </w:r>
      </w:del>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000" w:firstRow="0" w:lastRow="0" w:firstColumn="0" w:lastColumn="0" w:noHBand="0" w:noVBand="0"/>
    </w:tblPr>
    <w:tblGrid>
      <w:gridCol w:w="5040"/>
      <w:gridCol w:w="5040"/>
    </w:tblGrid>
    <w:tr w:rsidR="00CF257C" w:rsidRPr="00FA1211" w:rsidTr="00586A35">
      <w:tc>
        <w:tcPr>
          <w:tcW w:w="2500" w:type="pct"/>
          <w:vAlign w:val="center"/>
        </w:tcPr>
        <w:p w:rsidR="00CF257C" w:rsidRPr="00435D39" w:rsidRDefault="00CF257C" w:rsidP="00FA1211">
          <w:pPr>
            <w:pStyle w:val="Encabezado"/>
            <w:tabs>
              <w:tab w:val="clear" w:pos="4320"/>
              <w:tab w:val="clear" w:pos="8640"/>
            </w:tabs>
            <w:jc w:val="left"/>
            <w:rPr>
              <w:rFonts w:ascii="Linux Biolinum" w:hAnsi="Linux Biolinum" w:cs="Linux Biolinum"/>
              <w:lang w:val="es-CO"/>
            </w:rPr>
          </w:pPr>
          <w:r>
            <w:rPr>
              <w:rFonts w:ascii="Linux Biolinum" w:hAnsi="Linux Biolinum" w:cs="Linux Biolinum"/>
              <w:lang w:val="es-CO"/>
            </w:rPr>
            <w:t>Marzo 2021</w:t>
          </w:r>
          <w:r w:rsidRPr="00435D39">
            <w:rPr>
              <w:rFonts w:ascii="Linux Biolinum" w:hAnsi="Linux Biolinum" w:cs="Linux Biolinum"/>
              <w:lang w:val="es-CO"/>
            </w:rPr>
            <w:t>,</w:t>
          </w:r>
          <w:r>
            <w:rPr>
              <w:rFonts w:ascii="Linux Biolinum" w:hAnsi="Linux Biolinum" w:cs="Linux Biolinum"/>
              <w:lang w:val="es-CO"/>
            </w:rPr>
            <w:t xml:space="preserve"> U. Nacional -</w:t>
          </w:r>
          <w:r w:rsidRPr="00435D39">
            <w:rPr>
              <w:rFonts w:ascii="Linux Biolinum" w:hAnsi="Linux Biolinum" w:cs="Linux Biolinum"/>
              <w:lang w:val="es-CO"/>
            </w:rPr>
            <w:t xml:space="preserve"> </w:t>
          </w:r>
          <w:r>
            <w:rPr>
              <w:rFonts w:ascii="Linux Biolinum" w:hAnsi="Linux Biolinum" w:cs="Linux Biolinum"/>
              <w:lang w:val="es-CO"/>
            </w:rPr>
            <w:t>Bogotá</w:t>
          </w:r>
          <w:r w:rsidRPr="00435D39">
            <w:rPr>
              <w:rFonts w:ascii="Linux Biolinum" w:hAnsi="Linux Biolinum" w:cs="Linux Biolinum"/>
              <w:lang w:val="es-CO"/>
            </w:rPr>
            <w:t xml:space="preserve">, </w:t>
          </w:r>
          <w:r>
            <w:rPr>
              <w:rFonts w:ascii="Linux Biolinum" w:hAnsi="Linux Biolinum" w:cs="Linux Biolinum"/>
              <w:lang w:val="es-CO"/>
            </w:rPr>
            <w:t>Colombia</w:t>
          </w:r>
        </w:p>
      </w:tc>
      <w:tc>
        <w:tcPr>
          <w:tcW w:w="2500" w:type="pct"/>
          <w:vAlign w:val="center"/>
        </w:tcPr>
        <w:p w:rsidR="00CF257C" w:rsidRPr="00FA1211" w:rsidRDefault="00CF257C" w:rsidP="00FA1211">
          <w:pPr>
            <w:pStyle w:val="Encabezado"/>
            <w:tabs>
              <w:tab w:val="clear" w:pos="4320"/>
              <w:tab w:val="clear" w:pos="8640"/>
            </w:tabs>
            <w:jc w:val="right"/>
            <w:rPr>
              <w:rFonts w:ascii="Linux Biolinum" w:hAnsi="Linux Biolinum" w:cs="Linux Biolinum"/>
              <w:lang w:val="es-CO"/>
            </w:rPr>
          </w:pPr>
          <w:r w:rsidRPr="00FA1211">
            <w:rPr>
              <w:rFonts w:ascii="Linux Biolinum" w:hAnsi="Linux Biolinum" w:cs="Linux Biolinum"/>
              <w:lang w:val="es-CO"/>
            </w:rPr>
            <w:t>M. Montañez &amp; L. Niño.</w:t>
          </w:r>
        </w:p>
      </w:tc>
    </w:tr>
  </w:tbl>
  <w:p w:rsidR="00CF257C" w:rsidRPr="00FA1211" w:rsidRDefault="00CF257C" w:rsidP="00586A35">
    <w:pPr>
      <w:pStyle w:val="Encabezado"/>
      <w:rPr>
        <w:lang w:val="es-CO"/>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Look w:val="0000" w:firstRow="0" w:lastRow="0" w:firstColumn="0" w:lastColumn="0" w:noHBand="0" w:noVBand="0"/>
    </w:tblPr>
    <w:tblGrid>
      <w:gridCol w:w="5040"/>
      <w:gridCol w:w="5040"/>
    </w:tblGrid>
    <w:tr w:rsidR="00CF257C" w:rsidRPr="00212D32" w:rsidTr="00586A35">
      <w:tc>
        <w:tcPr>
          <w:tcW w:w="2500" w:type="pct"/>
          <w:vAlign w:val="center"/>
        </w:tcPr>
        <w:p w:rsidR="00CF257C" w:rsidRPr="00586A35" w:rsidRDefault="00CF257C" w:rsidP="00B515D5">
          <w:pPr>
            <w:pStyle w:val="Encabezado"/>
            <w:tabs>
              <w:tab w:val="clear" w:pos="4320"/>
              <w:tab w:val="clear" w:pos="8640"/>
            </w:tabs>
            <w:jc w:val="left"/>
            <w:rPr>
              <w:rFonts w:ascii="Linux Biolinum" w:hAnsi="Linux Biolinum" w:cs="Linux Biolinum"/>
            </w:rPr>
          </w:pPr>
          <w:r w:rsidRPr="00435D39">
            <w:rPr>
              <w:lang w:val="en-GB"/>
            </w:rPr>
            <w:t>Sensing system as support for solid waste collection</w:t>
          </w:r>
        </w:p>
      </w:tc>
      <w:tc>
        <w:tcPr>
          <w:tcW w:w="2500" w:type="pct"/>
          <w:vAlign w:val="center"/>
        </w:tcPr>
        <w:p w:rsidR="00CF257C" w:rsidRPr="00500B90" w:rsidRDefault="00CF257C" w:rsidP="00586A35">
          <w:pPr>
            <w:pStyle w:val="Encabezado"/>
            <w:tabs>
              <w:tab w:val="clear" w:pos="4320"/>
              <w:tab w:val="clear" w:pos="8640"/>
            </w:tabs>
            <w:jc w:val="right"/>
            <w:rPr>
              <w:rFonts w:ascii="Linux Biolinum" w:hAnsi="Linux Biolinum" w:cs="Linux Biolinum"/>
              <w:lang w:val="en-GB"/>
            </w:rPr>
          </w:pPr>
        </w:p>
      </w:tc>
    </w:tr>
  </w:tbl>
  <w:p w:rsidR="00CF257C" w:rsidRPr="00500B90" w:rsidRDefault="00CF257C" w:rsidP="00586A35">
    <w:pPr>
      <w:pStyle w:val="Encabezado"/>
      <w:rPr>
        <w:lang w:val="en-GB"/>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E5186B08"/>
    <w:lvl w:ilvl="0">
      <w:start w:val="1"/>
      <w:numFmt w:val="decimal"/>
      <w:pStyle w:val="Listaconnmeros5"/>
      <w:lvlText w:val="%1."/>
      <w:lvlJc w:val="left"/>
      <w:pPr>
        <w:tabs>
          <w:tab w:val="num" w:pos="1800"/>
        </w:tabs>
        <w:ind w:left="1800" w:hanging="360"/>
      </w:pPr>
    </w:lvl>
  </w:abstractNum>
  <w:abstractNum w:abstractNumId="1">
    <w:nsid w:val="FFFFFF7D"/>
    <w:multiLevelType w:val="singleLevel"/>
    <w:tmpl w:val="0526ECE2"/>
    <w:lvl w:ilvl="0">
      <w:start w:val="1"/>
      <w:numFmt w:val="decimal"/>
      <w:pStyle w:val="Listaconnmeros4"/>
      <w:lvlText w:val="%1."/>
      <w:lvlJc w:val="left"/>
      <w:pPr>
        <w:tabs>
          <w:tab w:val="num" w:pos="1440"/>
        </w:tabs>
        <w:ind w:left="1440" w:hanging="360"/>
      </w:pPr>
    </w:lvl>
  </w:abstractNum>
  <w:abstractNum w:abstractNumId="2">
    <w:nsid w:val="FFFFFF7E"/>
    <w:multiLevelType w:val="singleLevel"/>
    <w:tmpl w:val="DD7448DC"/>
    <w:lvl w:ilvl="0">
      <w:start w:val="1"/>
      <w:numFmt w:val="decimal"/>
      <w:pStyle w:val="Listaconnmeros3"/>
      <w:lvlText w:val="%1."/>
      <w:lvlJc w:val="left"/>
      <w:pPr>
        <w:tabs>
          <w:tab w:val="num" w:pos="1080"/>
        </w:tabs>
        <w:ind w:left="1080" w:hanging="360"/>
      </w:pPr>
    </w:lvl>
  </w:abstractNum>
  <w:abstractNum w:abstractNumId="3">
    <w:nsid w:val="FFFFFF7F"/>
    <w:multiLevelType w:val="singleLevel"/>
    <w:tmpl w:val="7E84267E"/>
    <w:lvl w:ilvl="0">
      <w:start w:val="1"/>
      <w:numFmt w:val="decimal"/>
      <w:pStyle w:val="Listaconnmeros2"/>
      <w:lvlText w:val="%1."/>
      <w:lvlJc w:val="left"/>
      <w:pPr>
        <w:tabs>
          <w:tab w:val="num" w:pos="720"/>
        </w:tabs>
        <w:ind w:left="720" w:hanging="360"/>
      </w:pPr>
    </w:lvl>
  </w:abstractNum>
  <w:abstractNum w:abstractNumId="4">
    <w:nsid w:val="FFFFFF80"/>
    <w:multiLevelType w:val="singleLevel"/>
    <w:tmpl w:val="2E1666B2"/>
    <w:lvl w:ilvl="0">
      <w:start w:val="1"/>
      <w:numFmt w:val="bullet"/>
      <w:pStyle w:val="Listaconvietas5"/>
      <w:lvlText w:val=""/>
      <w:lvlJc w:val="left"/>
      <w:pPr>
        <w:tabs>
          <w:tab w:val="num" w:pos="1800"/>
        </w:tabs>
        <w:ind w:left="1800" w:hanging="360"/>
      </w:pPr>
      <w:rPr>
        <w:rFonts w:ascii="Symbol" w:hAnsi="Symbol" w:hint="default"/>
      </w:rPr>
    </w:lvl>
  </w:abstractNum>
  <w:abstractNum w:abstractNumId="5">
    <w:nsid w:val="FFFFFF81"/>
    <w:multiLevelType w:val="singleLevel"/>
    <w:tmpl w:val="2F04029E"/>
    <w:lvl w:ilvl="0">
      <w:start w:val="1"/>
      <w:numFmt w:val="bullet"/>
      <w:pStyle w:val="Listaconvietas4"/>
      <w:lvlText w:val=""/>
      <w:lvlJc w:val="left"/>
      <w:pPr>
        <w:tabs>
          <w:tab w:val="num" w:pos="1440"/>
        </w:tabs>
        <w:ind w:left="1440" w:hanging="360"/>
      </w:pPr>
      <w:rPr>
        <w:rFonts w:ascii="Symbol" w:hAnsi="Symbol" w:hint="default"/>
      </w:rPr>
    </w:lvl>
  </w:abstractNum>
  <w:abstractNum w:abstractNumId="6">
    <w:nsid w:val="FFFFFF82"/>
    <w:multiLevelType w:val="singleLevel"/>
    <w:tmpl w:val="4BBAACE4"/>
    <w:lvl w:ilvl="0">
      <w:start w:val="1"/>
      <w:numFmt w:val="bullet"/>
      <w:pStyle w:val="Listaconvietas3"/>
      <w:lvlText w:val=""/>
      <w:lvlJc w:val="left"/>
      <w:pPr>
        <w:tabs>
          <w:tab w:val="num" w:pos="1080"/>
        </w:tabs>
        <w:ind w:left="1080" w:hanging="360"/>
      </w:pPr>
      <w:rPr>
        <w:rFonts w:ascii="Symbol" w:hAnsi="Symbol" w:hint="default"/>
      </w:rPr>
    </w:lvl>
  </w:abstractNum>
  <w:abstractNum w:abstractNumId="7">
    <w:nsid w:val="FFFFFF83"/>
    <w:multiLevelType w:val="singleLevel"/>
    <w:tmpl w:val="D368D962"/>
    <w:lvl w:ilvl="0">
      <w:start w:val="1"/>
      <w:numFmt w:val="bullet"/>
      <w:pStyle w:val="Listaconvietas2"/>
      <w:lvlText w:val=""/>
      <w:lvlJc w:val="left"/>
      <w:pPr>
        <w:tabs>
          <w:tab w:val="num" w:pos="720"/>
        </w:tabs>
        <w:ind w:left="720" w:hanging="360"/>
      </w:pPr>
      <w:rPr>
        <w:rFonts w:ascii="Symbol" w:hAnsi="Symbol" w:hint="default"/>
      </w:rPr>
    </w:lvl>
  </w:abstractNum>
  <w:abstractNum w:abstractNumId="8">
    <w:nsid w:val="FFFFFF88"/>
    <w:multiLevelType w:val="singleLevel"/>
    <w:tmpl w:val="4A88D6D6"/>
    <w:lvl w:ilvl="0">
      <w:start w:val="1"/>
      <w:numFmt w:val="decimal"/>
      <w:pStyle w:val="Listaconnmeros"/>
      <w:lvlText w:val="%1."/>
      <w:lvlJc w:val="left"/>
      <w:pPr>
        <w:tabs>
          <w:tab w:val="num" w:pos="360"/>
        </w:tabs>
        <w:ind w:left="360" w:hanging="360"/>
      </w:pPr>
    </w:lvl>
  </w:abstractNum>
  <w:abstractNum w:abstractNumId="9">
    <w:nsid w:val="FFFFFF89"/>
    <w:multiLevelType w:val="singleLevel"/>
    <w:tmpl w:val="349A560E"/>
    <w:lvl w:ilvl="0">
      <w:start w:val="1"/>
      <w:numFmt w:val="bullet"/>
      <w:pStyle w:val="Listaconvietas"/>
      <w:lvlText w:val=""/>
      <w:lvlJc w:val="left"/>
      <w:pPr>
        <w:tabs>
          <w:tab w:val="num" w:pos="360"/>
        </w:tabs>
        <w:ind w:left="360" w:hanging="360"/>
      </w:pPr>
      <w:rPr>
        <w:rFonts w:ascii="Symbol" w:hAnsi="Symbol" w:hint="default"/>
      </w:rPr>
    </w:lvl>
  </w:abstractNum>
  <w:abstractNum w:abstractNumId="10">
    <w:nsid w:val="0C7E5D2E"/>
    <w:multiLevelType w:val="hybridMultilevel"/>
    <w:tmpl w:val="E920FF82"/>
    <w:lvl w:ilvl="0" w:tplc="77A8E678">
      <w:start w:val="1"/>
      <w:numFmt w:val="none"/>
      <w:pStyle w:val="SIGPLANAcknowledgmentsheading"/>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nsid w:val="1FBB11D1"/>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0D41556"/>
    <w:multiLevelType w:val="multilevel"/>
    <w:tmpl w:val="1BB69B6C"/>
    <w:lvl w:ilvl="0">
      <w:start w:val="1"/>
      <w:numFmt w:val="decimal"/>
      <w:lvlText w:val="%1."/>
      <w:lvlJc w:val="left"/>
      <w:pPr>
        <w:ind w:left="720" w:hanging="360"/>
      </w:pPr>
      <w:rPr>
        <w:rFonts w:hint="default"/>
      </w:rPr>
    </w:lvl>
    <w:lvl w:ilvl="1">
      <w:start w:val="4"/>
      <w:numFmt w:val="decimal"/>
      <w:isLgl/>
      <w:lvlText w:val="%1.%2."/>
      <w:lvlJc w:val="left"/>
      <w:pPr>
        <w:ind w:left="960" w:hanging="360"/>
      </w:pPr>
      <w:rPr>
        <w:rFonts w:hint="default"/>
      </w:rPr>
    </w:lvl>
    <w:lvl w:ilvl="2">
      <w:start w:val="1"/>
      <w:numFmt w:val="decimal"/>
      <w:isLgl/>
      <w:lvlText w:val="%1.%2.%3."/>
      <w:lvlJc w:val="left"/>
      <w:pPr>
        <w:ind w:left="156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40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240" w:hanging="1440"/>
      </w:pPr>
      <w:rPr>
        <w:rFonts w:hint="default"/>
      </w:rPr>
    </w:lvl>
    <w:lvl w:ilvl="7">
      <w:start w:val="1"/>
      <w:numFmt w:val="decimal"/>
      <w:isLgl/>
      <w:lvlText w:val="%1.%2.%3.%4.%5.%6.%7.%8."/>
      <w:lvlJc w:val="left"/>
      <w:pPr>
        <w:ind w:left="3480" w:hanging="1440"/>
      </w:pPr>
      <w:rPr>
        <w:rFonts w:hint="default"/>
      </w:rPr>
    </w:lvl>
    <w:lvl w:ilvl="8">
      <w:start w:val="1"/>
      <w:numFmt w:val="decimal"/>
      <w:isLgl/>
      <w:lvlText w:val="%1.%2.%3.%4.%5.%6.%7.%8.%9."/>
      <w:lvlJc w:val="left"/>
      <w:pPr>
        <w:ind w:left="4080" w:hanging="1800"/>
      </w:pPr>
      <w:rPr>
        <w:rFonts w:hint="default"/>
      </w:rPr>
    </w:lvl>
  </w:abstractNum>
  <w:abstractNum w:abstractNumId="13">
    <w:nsid w:val="22A25917"/>
    <w:multiLevelType w:val="hybridMultilevel"/>
    <w:tmpl w:val="422E5A4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266A7A59"/>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nsid w:val="2A0960FB"/>
    <w:multiLevelType w:val="hybridMultilevel"/>
    <w:tmpl w:val="A9384688"/>
    <w:lvl w:ilvl="0" w:tplc="240A0013">
      <w:start w:val="1"/>
      <w:numFmt w:val="upperRoman"/>
      <w:lvlText w:val="%1."/>
      <w:lvlJc w:val="righ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abstractNum w:abstractNumId="16">
    <w:nsid w:val="2D170EA7"/>
    <w:multiLevelType w:val="multilevel"/>
    <w:tmpl w:val="09B48B1C"/>
    <w:lvl w:ilvl="0">
      <w:start w:val="1"/>
      <w:numFmt w:val="decimal"/>
      <w:pStyle w:val="SIGPLANSectionheading"/>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7">
    <w:nsid w:val="2F4F234C"/>
    <w:multiLevelType w:val="hybridMultilevel"/>
    <w:tmpl w:val="10C47692"/>
    <w:lvl w:ilvl="0" w:tplc="2A6E1BC8">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9">
    <w:nsid w:val="3939095C"/>
    <w:multiLevelType w:val="hybridMultilevel"/>
    <w:tmpl w:val="3B0C83F2"/>
    <w:lvl w:ilvl="0" w:tplc="0409001B">
      <w:start w:val="1"/>
      <w:numFmt w:val="lowerRoman"/>
      <w:lvlText w:val="%1."/>
      <w:lvlJc w:val="right"/>
      <w:pPr>
        <w:ind w:left="1320" w:hanging="360"/>
      </w:pPr>
    </w:lvl>
    <w:lvl w:ilvl="1" w:tplc="0409000B">
      <w:start w:val="1"/>
      <w:numFmt w:val="bullet"/>
      <w:lvlText w:val=""/>
      <w:lvlJc w:val="left"/>
      <w:pPr>
        <w:ind w:left="2040" w:hanging="360"/>
      </w:pPr>
      <w:rPr>
        <w:rFonts w:ascii="Wingdings" w:hAnsi="Wingdings" w:hint="default"/>
      </w:rPr>
    </w:lvl>
    <w:lvl w:ilvl="2" w:tplc="0409001B" w:tentative="1">
      <w:start w:val="1"/>
      <w:numFmt w:val="lowerRoman"/>
      <w:lvlText w:val="%3."/>
      <w:lvlJc w:val="right"/>
      <w:pPr>
        <w:ind w:left="2760" w:hanging="180"/>
      </w:pPr>
    </w:lvl>
    <w:lvl w:ilvl="3" w:tplc="0409000F" w:tentative="1">
      <w:start w:val="1"/>
      <w:numFmt w:val="decimal"/>
      <w:lvlText w:val="%4."/>
      <w:lvlJc w:val="left"/>
      <w:pPr>
        <w:ind w:left="3480" w:hanging="360"/>
      </w:pPr>
    </w:lvl>
    <w:lvl w:ilvl="4" w:tplc="04090019" w:tentative="1">
      <w:start w:val="1"/>
      <w:numFmt w:val="lowerLetter"/>
      <w:lvlText w:val="%5."/>
      <w:lvlJc w:val="left"/>
      <w:pPr>
        <w:ind w:left="4200" w:hanging="360"/>
      </w:pPr>
    </w:lvl>
    <w:lvl w:ilvl="5" w:tplc="0409001B" w:tentative="1">
      <w:start w:val="1"/>
      <w:numFmt w:val="lowerRoman"/>
      <w:lvlText w:val="%6."/>
      <w:lvlJc w:val="right"/>
      <w:pPr>
        <w:ind w:left="4920" w:hanging="180"/>
      </w:pPr>
    </w:lvl>
    <w:lvl w:ilvl="6" w:tplc="0409000F" w:tentative="1">
      <w:start w:val="1"/>
      <w:numFmt w:val="decimal"/>
      <w:lvlText w:val="%7."/>
      <w:lvlJc w:val="left"/>
      <w:pPr>
        <w:ind w:left="5640" w:hanging="360"/>
      </w:pPr>
    </w:lvl>
    <w:lvl w:ilvl="7" w:tplc="04090019" w:tentative="1">
      <w:start w:val="1"/>
      <w:numFmt w:val="lowerLetter"/>
      <w:lvlText w:val="%8."/>
      <w:lvlJc w:val="left"/>
      <w:pPr>
        <w:ind w:left="6360" w:hanging="360"/>
      </w:pPr>
    </w:lvl>
    <w:lvl w:ilvl="8" w:tplc="0409001B" w:tentative="1">
      <w:start w:val="1"/>
      <w:numFmt w:val="lowerRoman"/>
      <w:lvlText w:val="%9."/>
      <w:lvlJc w:val="right"/>
      <w:pPr>
        <w:ind w:left="7080" w:hanging="180"/>
      </w:pPr>
    </w:lvl>
  </w:abstractNum>
  <w:abstractNum w:abstractNumId="20">
    <w:nsid w:val="3E35302A"/>
    <w:multiLevelType w:val="multilevel"/>
    <w:tmpl w:val="D2D257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nsid w:val="3E3E1F55"/>
    <w:multiLevelType w:val="hybridMultilevel"/>
    <w:tmpl w:val="76703A8C"/>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2">
    <w:nsid w:val="40733874"/>
    <w:multiLevelType w:val="hybridMultilevel"/>
    <w:tmpl w:val="F8B865E2"/>
    <w:lvl w:ilvl="0" w:tplc="0409000F">
      <w:start w:val="1"/>
      <w:numFmt w:val="decimal"/>
      <w:lvlText w:val="%1."/>
      <w:lvlJc w:val="left"/>
      <w:pPr>
        <w:ind w:left="1480" w:hanging="360"/>
      </w:pPr>
    </w:lvl>
    <w:lvl w:ilvl="1" w:tplc="04090019">
      <w:start w:val="1"/>
      <w:numFmt w:val="lowerLetter"/>
      <w:lvlText w:val="%2."/>
      <w:lvlJc w:val="left"/>
      <w:pPr>
        <w:ind w:left="2200" w:hanging="360"/>
      </w:pPr>
    </w:lvl>
    <w:lvl w:ilvl="2" w:tplc="0409001B">
      <w:start w:val="1"/>
      <w:numFmt w:val="lowerRoman"/>
      <w:lvlText w:val="%3."/>
      <w:lvlJc w:val="right"/>
      <w:pPr>
        <w:ind w:left="2920" w:hanging="180"/>
      </w:pPr>
    </w:lvl>
    <w:lvl w:ilvl="3" w:tplc="0409000F">
      <w:start w:val="1"/>
      <w:numFmt w:val="decimal"/>
      <w:lvlText w:val="%4."/>
      <w:lvlJc w:val="left"/>
      <w:pPr>
        <w:ind w:left="3640" w:hanging="360"/>
      </w:pPr>
    </w:lvl>
    <w:lvl w:ilvl="4" w:tplc="04090019">
      <w:start w:val="1"/>
      <w:numFmt w:val="lowerLetter"/>
      <w:lvlText w:val="%5."/>
      <w:lvlJc w:val="left"/>
      <w:pPr>
        <w:ind w:left="4360" w:hanging="360"/>
      </w:pPr>
    </w:lvl>
    <w:lvl w:ilvl="5" w:tplc="0409001B">
      <w:start w:val="1"/>
      <w:numFmt w:val="lowerRoman"/>
      <w:lvlText w:val="%6."/>
      <w:lvlJc w:val="right"/>
      <w:pPr>
        <w:ind w:left="5080" w:hanging="180"/>
      </w:pPr>
    </w:lvl>
    <w:lvl w:ilvl="6" w:tplc="0409000F">
      <w:start w:val="1"/>
      <w:numFmt w:val="decimal"/>
      <w:lvlText w:val="%7."/>
      <w:lvlJc w:val="left"/>
      <w:pPr>
        <w:ind w:left="5800" w:hanging="360"/>
      </w:pPr>
    </w:lvl>
    <w:lvl w:ilvl="7" w:tplc="04090019">
      <w:start w:val="1"/>
      <w:numFmt w:val="lowerLetter"/>
      <w:lvlText w:val="%8."/>
      <w:lvlJc w:val="left"/>
      <w:pPr>
        <w:ind w:left="6520" w:hanging="360"/>
      </w:pPr>
    </w:lvl>
    <w:lvl w:ilvl="8" w:tplc="0409001B">
      <w:start w:val="1"/>
      <w:numFmt w:val="lowerRoman"/>
      <w:lvlText w:val="%9."/>
      <w:lvlJc w:val="right"/>
      <w:pPr>
        <w:ind w:left="7240" w:hanging="180"/>
      </w:pPr>
    </w:lvl>
  </w:abstractNum>
  <w:abstractNum w:abstractNumId="23">
    <w:nsid w:val="46876897"/>
    <w:multiLevelType w:val="hybridMultilevel"/>
    <w:tmpl w:val="9284396A"/>
    <w:lvl w:ilvl="0" w:tplc="9DD2010E">
      <w:start w:val="1"/>
      <w:numFmt w:val="none"/>
      <w:pStyle w:val="SIGPLANAppendixheading"/>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24">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5">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26">
    <w:nsid w:val="59D17468"/>
    <w:multiLevelType w:val="hybridMultilevel"/>
    <w:tmpl w:val="2966953E"/>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7">
    <w:nsid w:val="60560767"/>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612D4DC5"/>
    <w:multiLevelType w:val="hybridMultilevel"/>
    <w:tmpl w:val="C13A82DE"/>
    <w:lvl w:ilvl="0" w:tplc="0C08F96C">
      <w:start w:val="1"/>
      <w:numFmt w:val="bullet"/>
      <w:pStyle w:val="Prrafodelista"/>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1A8488B"/>
    <w:multiLevelType w:val="multilevel"/>
    <w:tmpl w:val="ED4868A6"/>
    <w:lvl w:ilvl="0">
      <w:start w:val="1"/>
      <w:numFmt w:val="decimal"/>
      <w:lvlText w:val="%1."/>
      <w:lvlJc w:val="left"/>
      <w:pPr>
        <w:ind w:left="960" w:hanging="360"/>
      </w:pPr>
      <w:rPr>
        <w:rFonts w:ascii="Linux Libertine" w:eastAsiaTheme="minorHAnsi" w:hAnsi="Linux Libertine" w:cstheme="minorBidi"/>
      </w:rPr>
    </w:lvl>
    <w:lvl w:ilvl="1">
      <w:start w:val="4"/>
      <w:numFmt w:val="decimal"/>
      <w:isLgl/>
      <w:lvlText w:val="%1.%2."/>
      <w:lvlJc w:val="left"/>
      <w:pPr>
        <w:ind w:left="1005" w:hanging="405"/>
      </w:pPr>
      <w:rPr>
        <w:rFonts w:hint="default"/>
      </w:rPr>
    </w:lvl>
    <w:lvl w:ilvl="2">
      <w:start w:val="1"/>
      <w:numFmt w:val="decimal"/>
      <w:isLgl/>
      <w:lvlText w:val="%1.%2.%3."/>
      <w:lvlJc w:val="left"/>
      <w:pPr>
        <w:ind w:left="1320" w:hanging="720"/>
      </w:pPr>
      <w:rPr>
        <w:rFonts w:hint="default"/>
      </w:rPr>
    </w:lvl>
    <w:lvl w:ilvl="3">
      <w:start w:val="1"/>
      <w:numFmt w:val="decimal"/>
      <w:isLgl/>
      <w:lvlText w:val="%1.%2.%3.%4."/>
      <w:lvlJc w:val="left"/>
      <w:pPr>
        <w:ind w:left="1320" w:hanging="720"/>
      </w:pPr>
      <w:rPr>
        <w:rFonts w:hint="default"/>
      </w:rPr>
    </w:lvl>
    <w:lvl w:ilvl="4">
      <w:start w:val="1"/>
      <w:numFmt w:val="decimal"/>
      <w:isLgl/>
      <w:lvlText w:val="%1.%2.%3.%4.%5."/>
      <w:lvlJc w:val="left"/>
      <w:pPr>
        <w:ind w:left="1680" w:hanging="1080"/>
      </w:pPr>
      <w:rPr>
        <w:rFonts w:hint="default"/>
      </w:rPr>
    </w:lvl>
    <w:lvl w:ilvl="5">
      <w:start w:val="1"/>
      <w:numFmt w:val="decimal"/>
      <w:isLgl/>
      <w:lvlText w:val="%1.%2.%3.%4.%5.%6."/>
      <w:lvlJc w:val="left"/>
      <w:pPr>
        <w:ind w:left="1680" w:hanging="1080"/>
      </w:pPr>
      <w:rPr>
        <w:rFonts w:hint="default"/>
      </w:rPr>
    </w:lvl>
    <w:lvl w:ilvl="6">
      <w:start w:val="1"/>
      <w:numFmt w:val="decimal"/>
      <w:isLgl/>
      <w:lvlText w:val="%1.%2.%3.%4.%5.%6.%7."/>
      <w:lvlJc w:val="left"/>
      <w:pPr>
        <w:ind w:left="2040" w:hanging="1440"/>
      </w:pPr>
      <w:rPr>
        <w:rFonts w:hint="default"/>
      </w:rPr>
    </w:lvl>
    <w:lvl w:ilvl="7">
      <w:start w:val="1"/>
      <w:numFmt w:val="decimal"/>
      <w:isLgl/>
      <w:lvlText w:val="%1.%2.%3.%4.%5.%6.%7.%8."/>
      <w:lvlJc w:val="left"/>
      <w:pPr>
        <w:ind w:left="2040" w:hanging="1440"/>
      </w:pPr>
      <w:rPr>
        <w:rFonts w:hint="default"/>
      </w:rPr>
    </w:lvl>
    <w:lvl w:ilvl="8">
      <w:start w:val="1"/>
      <w:numFmt w:val="decimal"/>
      <w:isLgl/>
      <w:lvlText w:val="%1.%2.%3.%4.%5.%6.%7.%8.%9."/>
      <w:lvlJc w:val="left"/>
      <w:pPr>
        <w:ind w:left="2400" w:hanging="1800"/>
      </w:pPr>
      <w:rPr>
        <w:rFonts w:hint="default"/>
      </w:rPr>
    </w:lvl>
  </w:abstractNum>
  <w:abstractNum w:abstractNumId="30">
    <w:nsid w:val="6204797A"/>
    <w:multiLevelType w:val="hybridMultilevel"/>
    <w:tmpl w:val="E97A8A70"/>
    <w:lvl w:ilvl="0" w:tplc="99FAB936">
      <w:start w:val="1"/>
      <w:numFmt w:val="none"/>
      <w:pStyle w:val="SIGPLANReferencesheading"/>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31">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32">
    <w:nsid w:val="6B415F8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6B8E7CF9"/>
    <w:multiLevelType w:val="hybridMultilevel"/>
    <w:tmpl w:val="4E7C556E"/>
    <w:lvl w:ilvl="0" w:tplc="A41A03FE">
      <w:start w:val="1"/>
      <w:numFmt w:val="none"/>
      <w:pStyle w:val="SIGPLANAbstractheading"/>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34">
    <w:nsid w:val="741170A8"/>
    <w:multiLevelType w:val="hybridMultilevel"/>
    <w:tmpl w:val="6A64146A"/>
    <w:lvl w:ilvl="0" w:tplc="240A001B">
      <w:start w:val="1"/>
      <w:numFmt w:val="lowerRoman"/>
      <w:lvlText w:val="%1."/>
      <w:lvlJc w:val="righ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5">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Ttulo6"/>
      <w:lvlText w:val="%6)"/>
      <w:lvlJc w:val="left"/>
      <w:pPr>
        <w:ind w:left="1152" w:hanging="432"/>
      </w:pPr>
    </w:lvl>
    <w:lvl w:ilvl="6">
      <w:start w:val="1"/>
      <w:numFmt w:val="lowerRoman"/>
      <w:pStyle w:val="Ttulo7"/>
      <w:lvlText w:val="%7)"/>
      <w:lvlJc w:val="right"/>
      <w:pPr>
        <w:ind w:left="1296" w:hanging="288"/>
      </w:pPr>
    </w:lvl>
    <w:lvl w:ilvl="7">
      <w:start w:val="1"/>
      <w:numFmt w:val="lowerLetter"/>
      <w:pStyle w:val="Ttulo8"/>
      <w:lvlText w:val="%8."/>
      <w:lvlJc w:val="left"/>
      <w:pPr>
        <w:ind w:left="1440" w:hanging="432"/>
      </w:pPr>
    </w:lvl>
    <w:lvl w:ilvl="8">
      <w:start w:val="1"/>
      <w:numFmt w:val="lowerRoman"/>
      <w:pStyle w:val="Ttulo9"/>
      <w:lvlText w:val="%9."/>
      <w:lvlJc w:val="right"/>
      <w:pPr>
        <w:ind w:left="1584" w:hanging="144"/>
      </w:pPr>
    </w:lvl>
  </w:abstractNum>
  <w:abstractNum w:abstractNumId="36">
    <w:nsid w:val="7E7B01F4"/>
    <w:multiLevelType w:val="hybridMultilevel"/>
    <w:tmpl w:val="4EF20644"/>
    <w:lvl w:ilvl="0" w:tplc="C414B5E6">
      <w:numFmt w:val="bullet"/>
      <w:lvlText w:val=""/>
      <w:lvlJc w:val="left"/>
      <w:pPr>
        <w:ind w:left="1065" w:hanging="705"/>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6"/>
  </w:num>
  <w:num w:numId="3">
    <w:abstractNumId w:val="10"/>
  </w:num>
  <w:num w:numId="4">
    <w:abstractNumId w:val="33"/>
  </w:num>
  <w:num w:numId="5">
    <w:abstractNumId w:val="23"/>
  </w:num>
  <w:num w:numId="6">
    <w:abstractNumId w:val="18"/>
  </w:num>
  <w:num w:numId="7">
    <w:abstractNumId w:val="31"/>
  </w:num>
  <w:num w:numId="8">
    <w:abstractNumId w:val="25"/>
  </w:num>
  <w:num w:numId="9">
    <w:abstractNumId w:val="30"/>
  </w:num>
  <w:num w:numId="10">
    <w:abstractNumId w:val="9"/>
  </w:num>
  <w:num w:numId="11">
    <w:abstractNumId w:val="7"/>
  </w:num>
  <w:num w:numId="12">
    <w:abstractNumId w:val="6"/>
  </w:num>
  <w:num w:numId="13">
    <w:abstractNumId w:val="5"/>
  </w:num>
  <w:num w:numId="14">
    <w:abstractNumId w:val="4"/>
  </w:num>
  <w:num w:numId="15">
    <w:abstractNumId w:val="8"/>
  </w:num>
  <w:num w:numId="16">
    <w:abstractNumId w:val="3"/>
  </w:num>
  <w:num w:numId="17">
    <w:abstractNumId w:val="2"/>
  </w:num>
  <w:num w:numId="18">
    <w:abstractNumId w:val="1"/>
  </w:num>
  <w:num w:numId="19">
    <w:abstractNumId w:val="0"/>
  </w:num>
  <w:num w:numId="20">
    <w:abstractNumId w:val="24"/>
  </w:num>
  <w:num w:numId="21">
    <w:abstractNumId w:val="28"/>
  </w:num>
  <w:num w:numId="22">
    <w:abstractNumId w:val="36"/>
  </w:num>
  <w:num w:numId="23">
    <w:abstractNumId w:val="14"/>
  </w:num>
  <w:num w:numId="24">
    <w:abstractNumId w:val="32"/>
  </w:num>
  <w:num w:numId="25">
    <w:abstractNumId w:val="27"/>
  </w:num>
  <w:num w:numId="26">
    <w:abstractNumId w:val="19"/>
  </w:num>
  <w:num w:numId="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9"/>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num>
  <w:num w:numId="30">
    <w:abstractNumId w:val="13"/>
  </w:num>
  <w:num w:numId="31">
    <w:abstractNumId w:val="11"/>
  </w:num>
  <w:num w:numId="32">
    <w:abstractNumId w:val="29"/>
  </w:num>
  <w:num w:numId="33">
    <w:abstractNumId w:val="12"/>
  </w:num>
  <w:num w:numId="34">
    <w:abstractNumId w:val="21"/>
  </w:num>
  <w:num w:numId="35">
    <w:abstractNumId w:val="15"/>
  </w:num>
  <w:num w:numId="36">
    <w:abstractNumId w:val="26"/>
  </w:num>
  <w:num w:numId="37">
    <w:abstractNumId w:val="34"/>
  </w:num>
  <w:num w:numId="38">
    <w:abstractNumId w:val="17"/>
  </w:num>
  <w:numIdMacAtCleanup w:val="22"/>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fninov lfninov">
    <w15:presenceInfo w15:providerId="Windows Live" w15:userId="780921c11084c75c"/>
  </w15:person>
  <w15:person w15:author="Miguel">
    <w15:presenceInfo w15:providerId="None" w15:userId="Migue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activeWritingStyle w:appName="MSWord" w:lang="it-IT" w:vendorID="64" w:dllVersion="6" w:nlCheck="1" w:checkStyle="0"/>
  <w:activeWritingStyle w:appName="MSWord" w:lang="en-US" w:vendorID="64" w:dllVersion="6" w:nlCheck="1" w:checkStyle="0"/>
  <w:activeWritingStyle w:appName="MSWord" w:lang="en-GB"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GB" w:vendorID="64" w:dllVersion="4096" w:nlCheck="1" w:checkStyle="0"/>
  <w:activeWritingStyle w:appName="MSWord" w:lang="en-US" w:vendorID="64" w:dllVersion="0" w:nlCheck="1" w:checkStyle="0"/>
  <w:activeWritingStyle w:appName="MSWord" w:lang="es-CO" w:vendorID="64" w:dllVersion="6" w:nlCheck="1" w:checkStyle="1"/>
  <w:activeWritingStyle w:appName="MSWord" w:lang="es-ES" w:vendorID="64" w:dllVersion="4096" w:nlCheck="1" w:checkStyle="0"/>
  <w:activeWritingStyle w:appName="MSWord" w:lang="es-ES" w:vendorID="64" w:dllVersion="131078" w:nlCheck="1" w:checkStyle="1"/>
  <w:activeWritingStyle w:appName="MSWord" w:lang="en-US" w:vendorID="64" w:dllVersion="131078" w:nlCheck="1" w:checkStyle="1"/>
  <w:activeWritingStyle w:appName="MSWord" w:lang="en-GB" w:vendorID="64" w:dllVersion="131078" w:nlCheck="1" w:checkStyle="1"/>
  <w:activeWritingStyle w:appName="MSWord" w:lang="es-CO" w:vendorID="64" w:dllVersion="131078" w:nlCheck="1" w:checkStyle="1"/>
  <w:activeWritingStyle w:appName="MSWord" w:lang="fr-FR" w:vendorID="64" w:dllVersion="131078" w:nlCheck="1" w:checkStyle="1"/>
  <w:proofState w:spelling="clean" w:grammar="clean"/>
  <w:attachedTemplate r:id="rId1"/>
  <w:linkStyles/>
  <w:trackRevisions/>
  <w:defaultTabStop w:val="708"/>
  <w:hyphenationZone w:val="283"/>
  <w:evenAndOddHeaders/>
  <w:characterSpacingControl w:val="doNotCompress"/>
  <w:hdrShapeDefaults>
    <o:shapedefaults v:ext="edit" spidmax="2049"/>
  </w:hdrShapeDefaults>
  <w:footnotePr>
    <w:footnote w:id="-1"/>
    <w:footnote w:id="0"/>
    <w:footnote w:id="1"/>
  </w:footnotePr>
  <w:endnotePr>
    <w:numFmt w:val="decimal"/>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392C"/>
    <w:rsid w:val="0000069F"/>
    <w:rsid w:val="000019C1"/>
    <w:rsid w:val="00004038"/>
    <w:rsid w:val="0000598B"/>
    <w:rsid w:val="0000774E"/>
    <w:rsid w:val="00010F8E"/>
    <w:rsid w:val="00011FD1"/>
    <w:rsid w:val="0001652E"/>
    <w:rsid w:val="0001684F"/>
    <w:rsid w:val="000206D1"/>
    <w:rsid w:val="00020D5E"/>
    <w:rsid w:val="00020FEE"/>
    <w:rsid w:val="00024C20"/>
    <w:rsid w:val="00025FD6"/>
    <w:rsid w:val="00027424"/>
    <w:rsid w:val="00030011"/>
    <w:rsid w:val="0003161E"/>
    <w:rsid w:val="0003167C"/>
    <w:rsid w:val="00032F8A"/>
    <w:rsid w:val="00035FAD"/>
    <w:rsid w:val="00041330"/>
    <w:rsid w:val="00041F03"/>
    <w:rsid w:val="00045252"/>
    <w:rsid w:val="00047398"/>
    <w:rsid w:val="00050A5F"/>
    <w:rsid w:val="00050EEF"/>
    <w:rsid w:val="00052A1A"/>
    <w:rsid w:val="00052B7D"/>
    <w:rsid w:val="00052C34"/>
    <w:rsid w:val="00056777"/>
    <w:rsid w:val="00061409"/>
    <w:rsid w:val="000624A9"/>
    <w:rsid w:val="000625D3"/>
    <w:rsid w:val="00062D29"/>
    <w:rsid w:val="000637BD"/>
    <w:rsid w:val="00065ACD"/>
    <w:rsid w:val="000677DB"/>
    <w:rsid w:val="000679A0"/>
    <w:rsid w:val="000713CD"/>
    <w:rsid w:val="00072566"/>
    <w:rsid w:val="000726CC"/>
    <w:rsid w:val="00072E69"/>
    <w:rsid w:val="0007392C"/>
    <w:rsid w:val="000739F9"/>
    <w:rsid w:val="00077647"/>
    <w:rsid w:val="00077680"/>
    <w:rsid w:val="00080A3F"/>
    <w:rsid w:val="00080E27"/>
    <w:rsid w:val="000819C0"/>
    <w:rsid w:val="000826D6"/>
    <w:rsid w:val="000837DE"/>
    <w:rsid w:val="0008431E"/>
    <w:rsid w:val="00094763"/>
    <w:rsid w:val="0009780C"/>
    <w:rsid w:val="000A4054"/>
    <w:rsid w:val="000B0F69"/>
    <w:rsid w:val="000B6668"/>
    <w:rsid w:val="000B75E3"/>
    <w:rsid w:val="000C050B"/>
    <w:rsid w:val="000C26CF"/>
    <w:rsid w:val="000C2792"/>
    <w:rsid w:val="000C3972"/>
    <w:rsid w:val="000C7ADF"/>
    <w:rsid w:val="000D5FF6"/>
    <w:rsid w:val="000D64B1"/>
    <w:rsid w:val="000E118B"/>
    <w:rsid w:val="000E187F"/>
    <w:rsid w:val="000E278E"/>
    <w:rsid w:val="000E2896"/>
    <w:rsid w:val="000E3612"/>
    <w:rsid w:val="000E64FC"/>
    <w:rsid w:val="000E6917"/>
    <w:rsid w:val="000E7A87"/>
    <w:rsid w:val="000F4E43"/>
    <w:rsid w:val="000F6090"/>
    <w:rsid w:val="000F69ED"/>
    <w:rsid w:val="000F7E2B"/>
    <w:rsid w:val="001041A3"/>
    <w:rsid w:val="001044B2"/>
    <w:rsid w:val="0010534D"/>
    <w:rsid w:val="00107463"/>
    <w:rsid w:val="00113BEB"/>
    <w:rsid w:val="001140B8"/>
    <w:rsid w:val="00115422"/>
    <w:rsid w:val="0012150B"/>
    <w:rsid w:val="00121CAA"/>
    <w:rsid w:val="0012501E"/>
    <w:rsid w:val="00125AC6"/>
    <w:rsid w:val="001260A6"/>
    <w:rsid w:val="00127D30"/>
    <w:rsid w:val="00127EA2"/>
    <w:rsid w:val="00130898"/>
    <w:rsid w:val="0013113A"/>
    <w:rsid w:val="001314CF"/>
    <w:rsid w:val="001335EB"/>
    <w:rsid w:val="001363F5"/>
    <w:rsid w:val="00140C02"/>
    <w:rsid w:val="001414DF"/>
    <w:rsid w:val="0014195E"/>
    <w:rsid w:val="00141A17"/>
    <w:rsid w:val="0014244B"/>
    <w:rsid w:val="00142FEA"/>
    <w:rsid w:val="00144042"/>
    <w:rsid w:val="0014478B"/>
    <w:rsid w:val="00145078"/>
    <w:rsid w:val="001453E7"/>
    <w:rsid w:val="00145419"/>
    <w:rsid w:val="00145486"/>
    <w:rsid w:val="00147DE0"/>
    <w:rsid w:val="00152510"/>
    <w:rsid w:val="001566AE"/>
    <w:rsid w:val="00173CD1"/>
    <w:rsid w:val="001751F7"/>
    <w:rsid w:val="00176043"/>
    <w:rsid w:val="00177B6A"/>
    <w:rsid w:val="001831B5"/>
    <w:rsid w:val="00186BA5"/>
    <w:rsid w:val="0018784D"/>
    <w:rsid w:val="00193445"/>
    <w:rsid w:val="00194C9D"/>
    <w:rsid w:val="00195522"/>
    <w:rsid w:val="00195993"/>
    <w:rsid w:val="001961CD"/>
    <w:rsid w:val="001A06AF"/>
    <w:rsid w:val="001A2E13"/>
    <w:rsid w:val="001A43B1"/>
    <w:rsid w:val="001A59AE"/>
    <w:rsid w:val="001A5C09"/>
    <w:rsid w:val="001A71BB"/>
    <w:rsid w:val="001B29D6"/>
    <w:rsid w:val="001B355B"/>
    <w:rsid w:val="001B430F"/>
    <w:rsid w:val="001B600C"/>
    <w:rsid w:val="001B65E9"/>
    <w:rsid w:val="001D512B"/>
    <w:rsid w:val="001D51F8"/>
    <w:rsid w:val="001D5887"/>
    <w:rsid w:val="001D7C9B"/>
    <w:rsid w:val="001E0F1E"/>
    <w:rsid w:val="001E2720"/>
    <w:rsid w:val="001E3C94"/>
    <w:rsid w:val="001E6E9B"/>
    <w:rsid w:val="001E701F"/>
    <w:rsid w:val="001E71D7"/>
    <w:rsid w:val="001F09D6"/>
    <w:rsid w:val="001F1C06"/>
    <w:rsid w:val="00200AF6"/>
    <w:rsid w:val="002011AC"/>
    <w:rsid w:val="00201710"/>
    <w:rsid w:val="00201A67"/>
    <w:rsid w:val="00202378"/>
    <w:rsid w:val="0020294A"/>
    <w:rsid w:val="00206D9A"/>
    <w:rsid w:val="002076A3"/>
    <w:rsid w:val="00207B98"/>
    <w:rsid w:val="00212D32"/>
    <w:rsid w:val="0021795A"/>
    <w:rsid w:val="002233F8"/>
    <w:rsid w:val="00223449"/>
    <w:rsid w:val="0022763B"/>
    <w:rsid w:val="0023043F"/>
    <w:rsid w:val="002333DA"/>
    <w:rsid w:val="00240AB6"/>
    <w:rsid w:val="00241BDB"/>
    <w:rsid w:val="002420A5"/>
    <w:rsid w:val="00242635"/>
    <w:rsid w:val="00245119"/>
    <w:rsid w:val="00250FEF"/>
    <w:rsid w:val="00252596"/>
    <w:rsid w:val="00254E50"/>
    <w:rsid w:val="002570F8"/>
    <w:rsid w:val="00262EB2"/>
    <w:rsid w:val="0026359A"/>
    <w:rsid w:val="002636E0"/>
    <w:rsid w:val="00264B6B"/>
    <w:rsid w:val="0026670F"/>
    <w:rsid w:val="002671AC"/>
    <w:rsid w:val="00270347"/>
    <w:rsid w:val="00270642"/>
    <w:rsid w:val="00270DB8"/>
    <w:rsid w:val="0027195D"/>
    <w:rsid w:val="002738DA"/>
    <w:rsid w:val="00277B7F"/>
    <w:rsid w:val="00282789"/>
    <w:rsid w:val="00290D19"/>
    <w:rsid w:val="00290DF5"/>
    <w:rsid w:val="00292645"/>
    <w:rsid w:val="0029418E"/>
    <w:rsid w:val="0029583F"/>
    <w:rsid w:val="00296D66"/>
    <w:rsid w:val="002A2AA8"/>
    <w:rsid w:val="002A517A"/>
    <w:rsid w:val="002B0027"/>
    <w:rsid w:val="002B01E4"/>
    <w:rsid w:val="002B1F59"/>
    <w:rsid w:val="002B2B02"/>
    <w:rsid w:val="002D1895"/>
    <w:rsid w:val="002D26C4"/>
    <w:rsid w:val="002D3DC3"/>
    <w:rsid w:val="002D43B5"/>
    <w:rsid w:val="002E14CD"/>
    <w:rsid w:val="002E1611"/>
    <w:rsid w:val="002E3DFB"/>
    <w:rsid w:val="002E57A4"/>
    <w:rsid w:val="002E7ED8"/>
    <w:rsid w:val="002F069E"/>
    <w:rsid w:val="002F2289"/>
    <w:rsid w:val="002F2EB2"/>
    <w:rsid w:val="002F51A6"/>
    <w:rsid w:val="002F76D8"/>
    <w:rsid w:val="002F7AFF"/>
    <w:rsid w:val="00301545"/>
    <w:rsid w:val="003018B9"/>
    <w:rsid w:val="00303FAD"/>
    <w:rsid w:val="00304302"/>
    <w:rsid w:val="0030440A"/>
    <w:rsid w:val="003057B1"/>
    <w:rsid w:val="00307501"/>
    <w:rsid w:val="0030762A"/>
    <w:rsid w:val="0031010B"/>
    <w:rsid w:val="003125B1"/>
    <w:rsid w:val="00313535"/>
    <w:rsid w:val="00316283"/>
    <w:rsid w:val="00317850"/>
    <w:rsid w:val="00321DDC"/>
    <w:rsid w:val="00323402"/>
    <w:rsid w:val="00325792"/>
    <w:rsid w:val="0032775A"/>
    <w:rsid w:val="003301D1"/>
    <w:rsid w:val="0033342D"/>
    <w:rsid w:val="00334174"/>
    <w:rsid w:val="003342CD"/>
    <w:rsid w:val="00336D12"/>
    <w:rsid w:val="0034235E"/>
    <w:rsid w:val="00346919"/>
    <w:rsid w:val="003531D7"/>
    <w:rsid w:val="00355DAD"/>
    <w:rsid w:val="00356296"/>
    <w:rsid w:val="00357671"/>
    <w:rsid w:val="003577DC"/>
    <w:rsid w:val="00361348"/>
    <w:rsid w:val="00362026"/>
    <w:rsid w:val="0036731D"/>
    <w:rsid w:val="00367DA4"/>
    <w:rsid w:val="00371751"/>
    <w:rsid w:val="00373175"/>
    <w:rsid w:val="0037572A"/>
    <w:rsid w:val="003763FC"/>
    <w:rsid w:val="00376CCC"/>
    <w:rsid w:val="00376DFC"/>
    <w:rsid w:val="0037729D"/>
    <w:rsid w:val="0038080D"/>
    <w:rsid w:val="00381906"/>
    <w:rsid w:val="00382836"/>
    <w:rsid w:val="00390853"/>
    <w:rsid w:val="00391745"/>
    <w:rsid w:val="00392395"/>
    <w:rsid w:val="0039318F"/>
    <w:rsid w:val="003936B1"/>
    <w:rsid w:val="003944CF"/>
    <w:rsid w:val="00396757"/>
    <w:rsid w:val="003A1ABD"/>
    <w:rsid w:val="003A4EE1"/>
    <w:rsid w:val="003A6C86"/>
    <w:rsid w:val="003A75B7"/>
    <w:rsid w:val="003B19CE"/>
    <w:rsid w:val="003B1CA3"/>
    <w:rsid w:val="003B4288"/>
    <w:rsid w:val="003B44F3"/>
    <w:rsid w:val="003B4E4C"/>
    <w:rsid w:val="003B4ECA"/>
    <w:rsid w:val="003C109D"/>
    <w:rsid w:val="003C3338"/>
    <w:rsid w:val="003D03A9"/>
    <w:rsid w:val="003D0DD2"/>
    <w:rsid w:val="003D544B"/>
    <w:rsid w:val="003D5DE3"/>
    <w:rsid w:val="003D7001"/>
    <w:rsid w:val="003E2707"/>
    <w:rsid w:val="003E3627"/>
    <w:rsid w:val="003E5348"/>
    <w:rsid w:val="003E6247"/>
    <w:rsid w:val="003F0F26"/>
    <w:rsid w:val="003F4297"/>
    <w:rsid w:val="003F5DAE"/>
    <w:rsid w:val="003F5F3D"/>
    <w:rsid w:val="003F7CA2"/>
    <w:rsid w:val="00405B24"/>
    <w:rsid w:val="004101B6"/>
    <w:rsid w:val="004115E4"/>
    <w:rsid w:val="004128EE"/>
    <w:rsid w:val="00422221"/>
    <w:rsid w:val="00423BD2"/>
    <w:rsid w:val="00427C7D"/>
    <w:rsid w:val="00431420"/>
    <w:rsid w:val="00431CB0"/>
    <w:rsid w:val="004339F6"/>
    <w:rsid w:val="004356A5"/>
    <w:rsid w:val="00435D39"/>
    <w:rsid w:val="00435FCD"/>
    <w:rsid w:val="00442453"/>
    <w:rsid w:val="0044249B"/>
    <w:rsid w:val="004438EA"/>
    <w:rsid w:val="00451417"/>
    <w:rsid w:val="00452672"/>
    <w:rsid w:val="0045374D"/>
    <w:rsid w:val="004550CD"/>
    <w:rsid w:val="0045732D"/>
    <w:rsid w:val="0046042C"/>
    <w:rsid w:val="00464BEE"/>
    <w:rsid w:val="0046553E"/>
    <w:rsid w:val="00466377"/>
    <w:rsid w:val="004669B3"/>
    <w:rsid w:val="00472628"/>
    <w:rsid w:val="00473F75"/>
    <w:rsid w:val="00475DF9"/>
    <w:rsid w:val="00477308"/>
    <w:rsid w:val="00480EAC"/>
    <w:rsid w:val="0048106F"/>
    <w:rsid w:val="0048126B"/>
    <w:rsid w:val="004825CE"/>
    <w:rsid w:val="004836A6"/>
    <w:rsid w:val="00483BF4"/>
    <w:rsid w:val="00483F63"/>
    <w:rsid w:val="0048688F"/>
    <w:rsid w:val="00490013"/>
    <w:rsid w:val="00492EF4"/>
    <w:rsid w:val="004947C9"/>
    <w:rsid w:val="00495781"/>
    <w:rsid w:val="00497365"/>
    <w:rsid w:val="004A01E6"/>
    <w:rsid w:val="004A7556"/>
    <w:rsid w:val="004B0BF6"/>
    <w:rsid w:val="004B12E2"/>
    <w:rsid w:val="004B54C8"/>
    <w:rsid w:val="004B642B"/>
    <w:rsid w:val="004B7308"/>
    <w:rsid w:val="004B7923"/>
    <w:rsid w:val="004C0588"/>
    <w:rsid w:val="004C066C"/>
    <w:rsid w:val="004C1DE3"/>
    <w:rsid w:val="004C1EDF"/>
    <w:rsid w:val="004C22C6"/>
    <w:rsid w:val="004C49F3"/>
    <w:rsid w:val="004C6B2D"/>
    <w:rsid w:val="004D224E"/>
    <w:rsid w:val="004D4F92"/>
    <w:rsid w:val="004D53D4"/>
    <w:rsid w:val="004D56C9"/>
    <w:rsid w:val="004D6DD4"/>
    <w:rsid w:val="004D7694"/>
    <w:rsid w:val="004E57AF"/>
    <w:rsid w:val="004E7262"/>
    <w:rsid w:val="004F066B"/>
    <w:rsid w:val="004F1B76"/>
    <w:rsid w:val="00500B90"/>
    <w:rsid w:val="00500C98"/>
    <w:rsid w:val="0050103C"/>
    <w:rsid w:val="005041C6"/>
    <w:rsid w:val="00504C8B"/>
    <w:rsid w:val="005051E4"/>
    <w:rsid w:val="00506D13"/>
    <w:rsid w:val="00506EF6"/>
    <w:rsid w:val="005076B5"/>
    <w:rsid w:val="00511D18"/>
    <w:rsid w:val="00513C93"/>
    <w:rsid w:val="005153AC"/>
    <w:rsid w:val="005160AB"/>
    <w:rsid w:val="005226B3"/>
    <w:rsid w:val="00523CD9"/>
    <w:rsid w:val="00523F75"/>
    <w:rsid w:val="00524C60"/>
    <w:rsid w:val="00527A5B"/>
    <w:rsid w:val="00534EEB"/>
    <w:rsid w:val="00540C55"/>
    <w:rsid w:val="00541628"/>
    <w:rsid w:val="00541A45"/>
    <w:rsid w:val="00544A5E"/>
    <w:rsid w:val="00546A51"/>
    <w:rsid w:val="00547A37"/>
    <w:rsid w:val="00551881"/>
    <w:rsid w:val="00551F70"/>
    <w:rsid w:val="005528F6"/>
    <w:rsid w:val="005574FC"/>
    <w:rsid w:val="0056135F"/>
    <w:rsid w:val="005646CB"/>
    <w:rsid w:val="00565193"/>
    <w:rsid w:val="00565CAB"/>
    <w:rsid w:val="00570394"/>
    <w:rsid w:val="005717D4"/>
    <w:rsid w:val="005728DD"/>
    <w:rsid w:val="00574472"/>
    <w:rsid w:val="00574489"/>
    <w:rsid w:val="00574EC7"/>
    <w:rsid w:val="00575BD3"/>
    <w:rsid w:val="0058177D"/>
    <w:rsid w:val="00582BC7"/>
    <w:rsid w:val="0058578F"/>
    <w:rsid w:val="00586A35"/>
    <w:rsid w:val="00587200"/>
    <w:rsid w:val="0059163D"/>
    <w:rsid w:val="00592413"/>
    <w:rsid w:val="005927BE"/>
    <w:rsid w:val="00592CD8"/>
    <w:rsid w:val="00596082"/>
    <w:rsid w:val="00596C5A"/>
    <w:rsid w:val="00596F2A"/>
    <w:rsid w:val="005A0EB6"/>
    <w:rsid w:val="005A2584"/>
    <w:rsid w:val="005A6823"/>
    <w:rsid w:val="005A7FA3"/>
    <w:rsid w:val="005B2824"/>
    <w:rsid w:val="005B2ED3"/>
    <w:rsid w:val="005B3A77"/>
    <w:rsid w:val="005B493F"/>
    <w:rsid w:val="005C0062"/>
    <w:rsid w:val="005C3D72"/>
    <w:rsid w:val="005C407E"/>
    <w:rsid w:val="005C5E36"/>
    <w:rsid w:val="005D0695"/>
    <w:rsid w:val="005D0CCE"/>
    <w:rsid w:val="005D61AF"/>
    <w:rsid w:val="005D6B97"/>
    <w:rsid w:val="005D6FEB"/>
    <w:rsid w:val="005D7E6E"/>
    <w:rsid w:val="005E22A3"/>
    <w:rsid w:val="005E6934"/>
    <w:rsid w:val="005F190C"/>
    <w:rsid w:val="005F30FF"/>
    <w:rsid w:val="005F3942"/>
    <w:rsid w:val="005F3CFF"/>
    <w:rsid w:val="005F3EAF"/>
    <w:rsid w:val="005F4D45"/>
    <w:rsid w:val="005F74E1"/>
    <w:rsid w:val="0060532F"/>
    <w:rsid w:val="006075B0"/>
    <w:rsid w:val="00607A60"/>
    <w:rsid w:val="0061273A"/>
    <w:rsid w:val="00612C56"/>
    <w:rsid w:val="00612E4E"/>
    <w:rsid w:val="0061629F"/>
    <w:rsid w:val="006267B1"/>
    <w:rsid w:val="006317A6"/>
    <w:rsid w:val="00635330"/>
    <w:rsid w:val="0063608B"/>
    <w:rsid w:val="00636743"/>
    <w:rsid w:val="00640F6B"/>
    <w:rsid w:val="00641897"/>
    <w:rsid w:val="00644AC8"/>
    <w:rsid w:val="00650463"/>
    <w:rsid w:val="006514CD"/>
    <w:rsid w:val="0065275A"/>
    <w:rsid w:val="00652B41"/>
    <w:rsid w:val="00652ED3"/>
    <w:rsid w:val="0065372D"/>
    <w:rsid w:val="006539D1"/>
    <w:rsid w:val="00654D92"/>
    <w:rsid w:val="006568E6"/>
    <w:rsid w:val="00660A05"/>
    <w:rsid w:val="00660A82"/>
    <w:rsid w:val="00661B85"/>
    <w:rsid w:val="00661F0B"/>
    <w:rsid w:val="00665902"/>
    <w:rsid w:val="00666468"/>
    <w:rsid w:val="00666F32"/>
    <w:rsid w:val="00670649"/>
    <w:rsid w:val="006743E3"/>
    <w:rsid w:val="00674534"/>
    <w:rsid w:val="00674B55"/>
    <w:rsid w:val="00675128"/>
    <w:rsid w:val="006774D5"/>
    <w:rsid w:val="00682520"/>
    <w:rsid w:val="0069193E"/>
    <w:rsid w:val="00693A28"/>
    <w:rsid w:val="0069472B"/>
    <w:rsid w:val="00694749"/>
    <w:rsid w:val="006978B2"/>
    <w:rsid w:val="006A22F6"/>
    <w:rsid w:val="006A27FB"/>
    <w:rsid w:val="006A29E8"/>
    <w:rsid w:val="006B0A29"/>
    <w:rsid w:val="006B1C99"/>
    <w:rsid w:val="006B4623"/>
    <w:rsid w:val="006B5AFE"/>
    <w:rsid w:val="006B5E0F"/>
    <w:rsid w:val="006C4BE3"/>
    <w:rsid w:val="006C611C"/>
    <w:rsid w:val="006D0E9B"/>
    <w:rsid w:val="006D2239"/>
    <w:rsid w:val="006D2298"/>
    <w:rsid w:val="006D2880"/>
    <w:rsid w:val="006D2C41"/>
    <w:rsid w:val="006D67EA"/>
    <w:rsid w:val="006D6D16"/>
    <w:rsid w:val="006D7A7F"/>
    <w:rsid w:val="006E0D12"/>
    <w:rsid w:val="006E2511"/>
    <w:rsid w:val="006E2722"/>
    <w:rsid w:val="006E386D"/>
    <w:rsid w:val="006E4407"/>
    <w:rsid w:val="006E75BA"/>
    <w:rsid w:val="006E7653"/>
    <w:rsid w:val="006F050A"/>
    <w:rsid w:val="006F0A21"/>
    <w:rsid w:val="006F1681"/>
    <w:rsid w:val="006F1DEB"/>
    <w:rsid w:val="0070146B"/>
    <w:rsid w:val="00701AC3"/>
    <w:rsid w:val="00701FA6"/>
    <w:rsid w:val="007024AA"/>
    <w:rsid w:val="0070306F"/>
    <w:rsid w:val="0070473B"/>
    <w:rsid w:val="00704A0A"/>
    <w:rsid w:val="00704E82"/>
    <w:rsid w:val="0070531E"/>
    <w:rsid w:val="00706031"/>
    <w:rsid w:val="00706DBD"/>
    <w:rsid w:val="007121C9"/>
    <w:rsid w:val="00712FDC"/>
    <w:rsid w:val="00713217"/>
    <w:rsid w:val="00714605"/>
    <w:rsid w:val="00717FB2"/>
    <w:rsid w:val="00721DDF"/>
    <w:rsid w:val="007230C6"/>
    <w:rsid w:val="007249CB"/>
    <w:rsid w:val="00727914"/>
    <w:rsid w:val="00727E85"/>
    <w:rsid w:val="00727EBD"/>
    <w:rsid w:val="00730705"/>
    <w:rsid w:val="00730718"/>
    <w:rsid w:val="00732243"/>
    <w:rsid w:val="00732D22"/>
    <w:rsid w:val="007372D8"/>
    <w:rsid w:val="007401C7"/>
    <w:rsid w:val="00743328"/>
    <w:rsid w:val="007451FF"/>
    <w:rsid w:val="00745373"/>
    <w:rsid w:val="00745607"/>
    <w:rsid w:val="00747724"/>
    <w:rsid w:val="00747E69"/>
    <w:rsid w:val="007511FC"/>
    <w:rsid w:val="00751EC1"/>
    <w:rsid w:val="00752225"/>
    <w:rsid w:val="00753548"/>
    <w:rsid w:val="00756369"/>
    <w:rsid w:val="00764059"/>
    <w:rsid w:val="007646EA"/>
    <w:rsid w:val="007647B0"/>
    <w:rsid w:val="00765265"/>
    <w:rsid w:val="00765FD3"/>
    <w:rsid w:val="0076727E"/>
    <w:rsid w:val="0077291C"/>
    <w:rsid w:val="007800CE"/>
    <w:rsid w:val="00780227"/>
    <w:rsid w:val="007817A9"/>
    <w:rsid w:val="00781C95"/>
    <w:rsid w:val="007823DC"/>
    <w:rsid w:val="00785018"/>
    <w:rsid w:val="00786897"/>
    <w:rsid w:val="00792148"/>
    <w:rsid w:val="00793451"/>
    <w:rsid w:val="00793808"/>
    <w:rsid w:val="00794658"/>
    <w:rsid w:val="0079682F"/>
    <w:rsid w:val="00797D60"/>
    <w:rsid w:val="007A0E3D"/>
    <w:rsid w:val="007A1172"/>
    <w:rsid w:val="007A3F4E"/>
    <w:rsid w:val="007A481F"/>
    <w:rsid w:val="007A502C"/>
    <w:rsid w:val="007A579F"/>
    <w:rsid w:val="007A66D4"/>
    <w:rsid w:val="007B18BE"/>
    <w:rsid w:val="007B245F"/>
    <w:rsid w:val="007B287C"/>
    <w:rsid w:val="007B2BC8"/>
    <w:rsid w:val="007B37E8"/>
    <w:rsid w:val="007C001B"/>
    <w:rsid w:val="007C4846"/>
    <w:rsid w:val="007C57E7"/>
    <w:rsid w:val="007D25B1"/>
    <w:rsid w:val="007D2F1C"/>
    <w:rsid w:val="007D3AEF"/>
    <w:rsid w:val="007D3C28"/>
    <w:rsid w:val="007D5527"/>
    <w:rsid w:val="007D7F8B"/>
    <w:rsid w:val="007E0B4F"/>
    <w:rsid w:val="007E61FB"/>
    <w:rsid w:val="007E7648"/>
    <w:rsid w:val="007F2D1D"/>
    <w:rsid w:val="007F587D"/>
    <w:rsid w:val="007F6A00"/>
    <w:rsid w:val="00801DFB"/>
    <w:rsid w:val="00802E06"/>
    <w:rsid w:val="00803761"/>
    <w:rsid w:val="00804831"/>
    <w:rsid w:val="008051C3"/>
    <w:rsid w:val="008055AC"/>
    <w:rsid w:val="00806EA0"/>
    <w:rsid w:val="00810CE2"/>
    <w:rsid w:val="008132C5"/>
    <w:rsid w:val="0081386D"/>
    <w:rsid w:val="008150D4"/>
    <w:rsid w:val="0081757D"/>
    <w:rsid w:val="00817599"/>
    <w:rsid w:val="0082121F"/>
    <w:rsid w:val="008223AA"/>
    <w:rsid w:val="00824131"/>
    <w:rsid w:val="00830926"/>
    <w:rsid w:val="008313F7"/>
    <w:rsid w:val="00831F59"/>
    <w:rsid w:val="0083735E"/>
    <w:rsid w:val="00837CBF"/>
    <w:rsid w:val="00843705"/>
    <w:rsid w:val="00844F42"/>
    <w:rsid w:val="00847A31"/>
    <w:rsid w:val="00850D0C"/>
    <w:rsid w:val="0085553A"/>
    <w:rsid w:val="00855BDB"/>
    <w:rsid w:val="00856E85"/>
    <w:rsid w:val="0086242A"/>
    <w:rsid w:val="00865633"/>
    <w:rsid w:val="00866A93"/>
    <w:rsid w:val="00870DAD"/>
    <w:rsid w:val="00871E83"/>
    <w:rsid w:val="00872369"/>
    <w:rsid w:val="0087678C"/>
    <w:rsid w:val="00877164"/>
    <w:rsid w:val="008777F2"/>
    <w:rsid w:val="008808A5"/>
    <w:rsid w:val="00890303"/>
    <w:rsid w:val="0089066F"/>
    <w:rsid w:val="00891A1D"/>
    <w:rsid w:val="008949E1"/>
    <w:rsid w:val="00894EAD"/>
    <w:rsid w:val="0089547E"/>
    <w:rsid w:val="00897CE0"/>
    <w:rsid w:val="008A4695"/>
    <w:rsid w:val="008A5F60"/>
    <w:rsid w:val="008A665A"/>
    <w:rsid w:val="008A6A84"/>
    <w:rsid w:val="008A7801"/>
    <w:rsid w:val="008B1EFD"/>
    <w:rsid w:val="008B710D"/>
    <w:rsid w:val="008C1E5B"/>
    <w:rsid w:val="008C2E61"/>
    <w:rsid w:val="008C48AA"/>
    <w:rsid w:val="008C6C98"/>
    <w:rsid w:val="008C6E83"/>
    <w:rsid w:val="008C72C9"/>
    <w:rsid w:val="008D4A83"/>
    <w:rsid w:val="008E4D20"/>
    <w:rsid w:val="008E67E1"/>
    <w:rsid w:val="008F08CC"/>
    <w:rsid w:val="008F5CE0"/>
    <w:rsid w:val="008F5E8B"/>
    <w:rsid w:val="008F6FB8"/>
    <w:rsid w:val="00900B9C"/>
    <w:rsid w:val="009010B7"/>
    <w:rsid w:val="009055C8"/>
    <w:rsid w:val="0090686E"/>
    <w:rsid w:val="009073E1"/>
    <w:rsid w:val="009115CD"/>
    <w:rsid w:val="0091444C"/>
    <w:rsid w:val="0092209C"/>
    <w:rsid w:val="00922D48"/>
    <w:rsid w:val="00923C50"/>
    <w:rsid w:val="00924469"/>
    <w:rsid w:val="009268B7"/>
    <w:rsid w:val="00926B19"/>
    <w:rsid w:val="00926E45"/>
    <w:rsid w:val="00930E5C"/>
    <w:rsid w:val="009318EF"/>
    <w:rsid w:val="00931F2B"/>
    <w:rsid w:val="00932662"/>
    <w:rsid w:val="00934FE1"/>
    <w:rsid w:val="00936367"/>
    <w:rsid w:val="009367BC"/>
    <w:rsid w:val="00936F8D"/>
    <w:rsid w:val="00940A7A"/>
    <w:rsid w:val="009418D9"/>
    <w:rsid w:val="009478AE"/>
    <w:rsid w:val="0095071A"/>
    <w:rsid w:val="00954B68"/>
    <w:rsid w:val="00955704"/>
    <w:rsid w:val="00962503"/>
    <w:rsid w:val="00962F4F"/>
    <w:rsid w:val="00962FDF"/>
    <w:rsid w:val="00966234"/>
    <w:rsid w:val="00966299"/>
    <w:rsid w:val="009668DE"/>
    <w:rsid w:val="00976413"/>
    <w:rsid w:val="0098055C"/>
    <w:rsid w:val="0098270D"/>
    <w:rsid w:val="00982C4C"/>
    <w:rsid w:val="009830E6"/>
    <w:rsid w:val="00986039"/>
    <w:rsid w:val="00987135"/>
    <w:rsid w:val="009923C7"/>
    <w:rsid w:val="00993D23"/>
    <w:rsid w:val="00996999"/>
    <w:rsid w:val="009978A7"/>
    <w:rsid w:val="009A2B5B"/>
    <w:rsid w:val="009A48F8"/>
    <w:rsid w:val="009A4CEE"/>
    <w:rsid w:val="009A604A"/>
    <w:rsid w:val="009B00DC"/>
    <w:rsid w:val="009B3A5C"/>
    <w:rsid w:val="009B7559"/>
    <w:rsid w:val="009C10B6"/>
    <w:rsid w:val="009C2293"/>
    <w:rsid w:val="009C2FD3"/>
    <w:rsid w:val="009C5C45"/>
    <w:rsid w:val="009C73C6"/>
    <w:rsid w:val="009D3C3B"/>
    <w:rsid w:val="009D46EA"/>
    <w:rsid w:val="009D5425"/>
    <w:rsid w:val="009D560E"/>
    <w:rsid w:val="009D5FE0"/>
    <w:rsid w:val="009D67E0"/>
    <w:rsid w:val="009E35D7"/>
    <w:rsid w:val="009E3D86"/>
    <w:rsid w:val="009E5244"/>
    <w:rsid w:val="009E56C5"/>
    <w:rsid w:val="009E62E3"/>
    <w:rsid w:val="009F14B8"/>
    <w:rsid w:val="009F2833"/>
    <w:rsid w:val="009F540B"/>
    <w:rsid w:val="009F5815"/>
    <w:rsid w:val="009F7BBF"/>
    <w:rsid w:val="00A012F5"/>
    <w:rsid w:val="00A0433C"/>
    <w:rsid w:val="00A101D5"/>
    <w:rsid w:val="00A11E4B"/>
    <w:rsid w:val="00A12291"/>
    <w:rsid w:val="00A13F8B"/>
    <w:rsid w:val="00A15152"/>
    <w:rsid w:val="00A155F9"/>
    <w:rsid w:val="00A156C3"/>
    <w:rsid w:val="00A1627E"/>
    <w:rsid w:val="00A164B7"/>
    <w:rsid w:val="00A21DEF"/>
    <w:rsid w:val="00A23E1A"/>
    <w:rsid w:val="00A24405"/>
    <w:rsid w:val="00A263BB"/>
    <w:rsid w:val="00A30054"/>
    <w:rsid w:val="00A319FD"/>
    <w:rsid w:val="00A36F7E"/>
    <w:rsid w:val="00A4251B"/>
    <w:rsid w:val="00A426D0"/>
    <w:rsid w:val="00A43FF6"/>
    <w:rsid w:val="00A462C6"/>
    <w:rsid w:val="00A46ABE"/>
    <w:rsid w:val="00A47173"/>
    <w:rsid w:val="00A50473"/>
    <w:rsid w:val="00A51096"/>
    <w:rsid w:val="00A517C7"/>
    <w:rsid w:val="00A52F8F"/>
    <w:rsid w:val="00A544D1"/>
    <w:rsid w:val="00A55023"/>
    <w:rsid w:val="00A56A47"/>
    <w:rsid w:val="00A6054C"/>
    <w:rsid w:val="00A606A2"/>
    <w:rsid w:val="00A61A04"/>
    <w:rsid w:val="00A6387D"/>
    <w:rsid w:val="00A7034B"/>
    <w:rsid w:val="00A739CB"/>
    <w:rsid w:val="00A74FD1"/>
    <w:rsid w:val="00A75047"/>
    <w:rsid w:val="00A7624A"/>
    <w:rsid w:val="00A8507F"/>
    <w:rsid w:val="00A917A3"/>
    <w:rsid w:val="00A91E16"/>
    <w:rsid w:val="00A940F1"/>
    <w:rsid w:val="00A95518"/>
    <w:rsid w:val="00A9580A"/>
    <w:rsid w:val="00A97B71"/>
    <w:rsid w:val="00AA10C4"/>
    <w:rsid w:val="00AA4872"/>
    <w:rsid w:val="00AA57D8"/>
    <w:rsid w:val="00AA5BF1"/>
    <w:rsid w:val="00AA69AA"/>
    <w:rsid w:val="00AA6E2B"/>
    <w:rsid w:val="00AB0733"/>
    <w:rsid w:val="00AB0CA2"/>
    <w:rsid w:val="00AB21AA"/>
    <w:rsid w:val="00AB2327"/>
    <w:rsid w:val="00AB2F3D"/>
    <w:rsid w:val="00AB6902"/>
    <w:rsid w:val="00AC26E5"/>
    <w:rsid w:val="00AC4630"/>
    <w:rsid w:val="00AD0294"/>
    <w:rsid w:val="00AD0949"/>
    <w:rsid w:val="00AD0E5D"/>
    <w:rsid w:val="00AD3DEF"/>
    <w:rsid w:val="00AE01B2"/>
    <w:rsid w:val="00AE1E64"/>
    <w:rsid w:val="00AE2FC0"/>
    <w:rsid w:val="00AE319F"/>
    <w:rsid w:val="00AF6E11"/>
    <w:rsid w:val="00B03C7B"/>
    <w:rsid w:val="00B110EB"/>
    <w:rsid w:val="00B1386E"/>
    <w:rsid w:val="00B1388B"/>
    <w:rsid w:val="00B13E4F"/>
    <w:rsid w:val="00B14E51"/>
    <w:rsid w:val="00B15A21"/>
    <w:rsid w:val="00B1638F"/>
    <w:rsid w:val="00B201A4"/>
    <w:rsid w:val="00B23627"/>
    <w:rsid w:val="00B25737"/>
    <w:rsid w:val="00B33269"/>
    <w:rsid w:val="00B350C9"/>
    <w:rsid w:val="00B368DE"/>
    <w:rsid w:val="00B3715C"/>
    <w:rsid w:val="00B37E00"/>
    <w:rsid w:val="00B4052C"/>
    <w:rsid w:val="00B41CB4"/>
    <w:rsid w:val="00B43D73"/>
    <w:rsid w:val="00B46551"/>
    <w:rsid w:val="00B47F8C"/>
    <w:rsid w:val="00B515D5"/>
    <w:rsid w:val="00B51C5D"/>
    <w:rsid w:val="00B51DB5"/>
    <w:rsid w:val="00B53809"/>
    <w:rsid w:val="00B5431F"/>
    <w:rsid w:val="00B56135"/>
    <w:rsid w:val="00B56264"/>
    <w:rsid w:val="00B61445"/>
    <w:rsid w:val="00B61650"/>
    <w:rsid w:val="00B61DDD"/>
    <w:rsid w:val="00B62B63"/>
    <w:rsid w:val="00B63D73"/>
    <w:rsid w:val="00B64DD4"/>
    <w:rsid w:val="00B64F13"/>
    <w:rsid w:val="00B67270"/>
    <w:rsid w:val="00B70C66"/>
    <w:rsid w:val="00B73DEA"/>
    <w:rsid w:val="00B83058"/>
    <w:rsid w:val="00B84ACE"/>
    <w:rsid w:val="00B90D61"/>
    <w:rsid w:val="00B95611"/>
    <w:rsid w:val="00B96050"/>
    <w:rsid w:val="00BA00DF"/>
    <w:rsid w:val="00BA0279"/>
    <w:rsid w:val="00BA5432"/>
    <w:rsid w:val="00BA7DD8"/>
    <w:rsid w:val="00BB09C9"/>
    <w:rsid w:val="00BB333E"/>
    <w:rsid w:val="00BB3588"/>
    <w:rsid w:val="00BB5514"/>
    <w:rsid w:val="00BC178A"/>
    <w:rsid w:val="00BC246C"/>
    <w:rsid w:val="00BC44C3"/>
    <w:rsid w:val="00BC4CB6"/>
    <w:rsid w:val="00BC5BDA"/>
    <w:rsid w:val="00BC5D0E"/>
    <w:rsid w:val="00BC78F7"/>
    <w:rsid w:val="00BD0AB4"/>
    <w:rsid w:val="00BD11E5"/>
    <w:rsid w:val="00BD1EEF"/>
    <w:rsid w:val="00BD304D"/>
    <w:rsid w:val="00BD3C69"/>
    <w:rsid w:val="00BD4C6D"/>
    <w:rsid w:val="00BD61E5"/>
    <w:rsid w:val="00BD6418"/>
    <w:rsid w:val="00BD6B67"/>
    <w:rsid w:val="00BD793B"/>
    <w:rsid w:val="00BD7D25"/>
    <w:rsid w:val="00BE11F8"/>
    <w:rsid w:val="00BE7986"/>
    <w:rsid w:val="00BE7F58"/>
    <w:rsid w:val="00BF2E76"/>
    <w:rsid w:val="00BF3216"/>
    <w:rsid w:val="00BF3D6B"/>
    <w:rsid w:val="00BF6290"/>
    <w:rsid w:val="00C01125"/>
    <w:rsid w:val="00C036F9"/>
    <w:rsid w:val="00C03DCA"/>
    <w:rsid w:val="00C0432C"/>
    <w:rsid w:val="00C06138"/>
    <w:rsid w:val="00C06212"/>
    <w:rsid w:val="00C1142C"/>
    <w:rsid w:val="00C14A4F"/>
    <w:rsid w:val="00C14CFC"/>
    <w:rsid w:val="00C17D30"/>
    <w:rsid w:val="00C24F60"/>
    <w:rsid w:val="00C279DD"/>
    <w:rsid w:val="00C32613"/>
    <w:rsid w:val="00C354C0"/>
    <w:rsid w:val="00C355C5"/>
    <w:rsid w:val="00C40112"/>
    <w:rsid w:val="00C41758"/>
    <w:rsid w:val="00C41AE1"/>
    <w:rsid w:val="00C440B5"/>
    <w:rsid w:val="00C442D6"/>
    <w:rsid w:val="00C44629"/>
    <w:rsid w:val="00C44B53"/>
    <w:rsid w:val="00C4538D"/>
    <w:rsid w:val="00C461FF"/>
    <w:rsid w:val="00C50274"/>
    <w:rsid w:val="00C524BE"/>
    <w:rsid w:val="00C53DF2"/>
    <w:rsid w:val="00C5423E"/>
    <w:rsid w:val="00C555DC"/>
    <w:rsid w:val="00C57E96"/>
    <w:rsid w:val="00C614BE"/>
    <w:rsid w:val="00C61BCE"/>
    <w:rsid w:val="00C63DE0"/>
    <w:rsid w:val="00C64A17"/>
    <w:rsid w:val="00C729C1"/>
    <w:rsid w:val="00C72FAB"/>
    <w:rsid w:val="00C7681E"/>
    <w:rsid w:val="00C80BDE"/>
    <w:rsid w:val="00C822AF"/>
    <w:rsid w:val="00C86098"/>
    <w:rsid w:val="00C872B8"/>
    <w:rsid w:val="00C90428"/>
    <w:rsid w:val="00C927BE"/>
    <w:rsid w:val="00C92EA4"/>
    <w:rsid w:val="00C9472A"/>
    <w:rsid w:val="00C95C6E"/>
    <w:rsid w:val="00C96C07"/>
    <w:rsid w:val="00CA01B0"/>
    <w:rsid w:val="00CA17C5"/>
    <w:rsid w:val="00CA1F25"/>
    <w:rsid w:val="00CA6251"/>
    <w:rsid w:val="00CB0CF8"/>
    <w:rsid w:val="00CB6709"/>
    <w:rsid w:val="00CB74AC"/>
    <w:rsid w:val="00CB7F1F"/>
    <w:rsid w:val="00CC2754"/>
    <w:rsid w:val="00CC2FE0"/>
    <w:rsid w:val="00CC72E4"/>
    <w:rsid w:val="00CD305D"/>
    <w:rsid w:val="00CD4385"/>
    <w:rsid w:val="00CD4663"/>
    <w:rsid w:val="00CD4C22"/>
    <w:rsid w:val="00CD5068"/>
    <w:rsid w:val="00CE2AE2"/>
    <w:rsid w:val="00CE3CB1"/>
    <w:rsid w:val="00CE636D"/>
    <w:rsid w:val="00CE752A"/>
    <w:rsid w:val="00CF1C04"/>
    <w:rsid w:val="00CF257C"/>
    <w:rsid w:val="00CF2B1E"/>
    <w:rsid w:val="00CF39D4"/>
    <w:rsid w:val="00CF410F"/>
    <w:rsid w:val="00CF47B8"/>
    <w:rsid w:val="00D030A1"/>
    <w:rsid w:val="00D04103"/>
    <w:rsid w:val="00D051CB"/>
    <w:rsid w:val="00D06034"/>
    <w:rsid w:val="00D10D68"/>
    <w:rsid w:val="00D17500"/>
    <w:rsid w:val="00D23942"/>
    <w:rsid w:val="00D24AA4"/>
    <w:rsid w:val="00D256A8"/>
    <w:rsid w:val="00D30A02"/>
    <w:rsid w:val="00D31EBA"/>
    <w:rsid w:val="00D32C93"/>
    <w:rsid w:val="00D341FA"/>
    <w:rsid w:val="00D34435"/>
    <w:rsid w:val="00D401D3"/>
    <w:rsid w:val="00D40CE4"/>
    <w:rsid w:val="00D4208B"/>
    <w:rsid w:val="00D43F41"/>
    <w:rsid w:val="00D44168"/>
    <w:rsid w:val="00D47BCC"/>
    <w:rsid w:val="00D539FE"/>
    <w:rsid w:val="00D57465"/>
    <w:rsid w:val="00D604E1"/>
    <w:rsid w:val="00D62842"/>
    <w:rsid w:val="00D62EF5"/>
    <w:rsid w:val="00D6569E"/>
    <w:rsid w:val="00D658B3"/>
    <w:rsid w:val="00D70A4A"/>
    <w:rsid w:val="00D70EDE"/>
    <w:rsid w:val="00D75735"/>
    <w:rsid w:val="00D75A20"/>
    <w:rsid w:val="00D7624E"/>
    <w:rsid w:val="00D77DB9"/>
    <w:rsid w:val="00D843AB"/>
    <w:rsid w:val="00D878AF"/>
    <w:rsid w:val="00D9290D"/>
    <w:rsid w:val="00D957AE"/>
    <w:rsid w:val="00D97ED2"/>
    <w:rsid w:val="00DA28A1"/>
    <w:rsid w:val="00DA3C3D"/>
    <w:rsid w:val="00DA61B6"/>
    <w:rsid w:val="00DB0F01"/>
    <w:rsid w:val="00DB22DA"/>
    <w:rsid w:val="00DB3391"/>
    <w:rsid w:val="00DB351C"/>
    <w:rsid w:val="00DB6466"/>
    <w:rsid w:val="00DB6541"/>
    <w:rsid w:val="00DC112E"/>
    <w:rsid w:val="00DC1204"/>
    <w:rsid w:val="00DC128D"/>
    <w:rsid w:val="00DC1C49"/>
    <w:rsid w:val="00DC42AE"/>
    <w:rsid w:val="00DC4B20"/>
    <w:rsid w:val="00DC4FC9"/>
    <w:rsid w:val="00DD0C27"/>
    <w:rsid w:val="00DD0FFF"/>
    <w:rsid w:val="00DD3B93"/>
    <w:rsid w:val="00DD476E"/>
    <w:rsid w:val="00DD47AB"/>
    <w:rsid w:val="00DD5335"/>
    <w:rsid w:val="00DE1770"/>
    <w:rsid w:val="00DE1B9F"/>
    <w:rsid w:val="00DE48D7"/>
    <w:rsid w:val="00DF0E97"/>
    <w:rsid w:val="00DF0F5E"/>
    <w:rsid w:val="00DF11DC"/>
    <w:rsid w:val="00DF5D0B"/>
    <w:rsid w:val="00E016B0"/>
    <w:rsid w:val="00E0333D"/>
    <w:rsid w:val="00E04142"/>
    <w:rsid w:val="00E04496"/>
    <w:rsid w:val="00E052EC"/>
    <w:rsid w:val="00E0550D"/>
    <w:rsid w:val="00E07F0E"/>
    <w:rsid w:val="00E13B7F"/>
    <w:rsid w:val="00E13CDC"/>
    <w:rsid w:val="00E15AE5"/>
    <w:rsid w:val="00E169E3"/>
    <w:rsid w:val="00E2212F"/>
    <w:rsid w:val="00E2318C"/>
    <w:rsid w:val="00E238F9"/>
    <w:rsid w:val="00E251D2"/>
    <w:rsid w:val="00E262A5"/>
    <w:rsid w:val="00E270D5"/>
    <w:rsid w:val="00E27659"/>
    <w:rsid w:val="00E31EC5"/>
    <w:rsid w:val="00E320C3"/>
    <w:rsid w:val="00E32413"/>
    <w:rsid w:val="00E34908"/>
    <w:rsid w:val="00E35FD7"/>
    <w:rsid w:val="00E366AD"/>
    <w:rsid w:val="00E36BC9"/>
    <w:rsid w:val="00E427DB"/>
    <w:rsid w:val="00E42E2F"/>
    <w:rsid w:val="00E43DBB"/>
    <w:rsid w:val="00E440AC"/>
    <w:rsid w:val="00E50F1C"/>
    <w:rsid w:val="00E51B27"/>
    <w:rsid w:val="00E542EB"/>
    <w:rsid w:val="00E5610F"/>
    <w:rsid w:val="00E653CB"/>
    <w:rsid w:val="00E71D5C"/>
    <w:rsid w:val="00E741AD"/>
    <w:rsid w:val="00E76225"/>
    <w:rsid w:val="00E768B9"/>
    <w:rsid w:val="00E76A5C"/>
    <w:rsid w:val="00E82E01"/>
    <w:rsid w:val="00E83192"/>
    <w:rsid w:val="00E834D5"/>
    <w:rsid w:val="00E87E12"/>
    <w:rsid w:val="00E907AA"/>
    <w:rsid w:val="00E93901"/>
    <w:rsid w:val="00E943FF"/>
    <w:rsid w:val="00E96693"/>
    <w:rsid w:val="00E97B90"/>
    <w:rsid w:val="00EA18AE"/>
    <w:rsid w:val="00EA29C4"/>
    <w:rsid w:val="00EA33FF"/>
    <w:rsid w:val="00EA3ED7"/>
    <w:rsid w:val="00EA58EA"/>
    <w:rsid w:val="00EA6E85"/>
    <w:rsid w:val="00EB0977"/>
    <w:rsid w:val="00EB13C5"/>
    <w:rsid w:val="00EB2E12"/>
    <w:rsid w:val="00EB3F7D"/>
    <w:rsid w:val="00EB49FA"/>
    <w:rsid w:val="00EB51E0"/>
    <w:rsid w:val="00EB5854"/>
    <w:rsid w:val="00EC08CB"/>
    <w:rsid w:val="00EC4D39"/>
    <w:rsid w:val="00EC5E10"/>
    <w:rsid w:val="00ED3781"/>
    <w:rsid w:val="00ED40DC"/>
    <w:rsid w:val="00ED63D4"/>
    <w:rsid w:val="00ED67BA"/>
    <w:rsid w:val="00EE542A"/>
    <w:rsid w:val="00EE5C29"/>
    <w:rsid w:val="00EE6AB5"/>
    <w:rsid w:val="00EE7D96"/>
    <w:rsid w:val="00EF03F0"/>
    <w:rsid w:val="00EF6B20"/>
    <w:rsid w:val="00F020AD"/>
    <w:rsid w:val="00F0256E"/>
    <w:rsid w:val="00F03322"/>
    <w:rsid w:val="00F06E88"/>
    <w:rsid w:val="00F06F5B"/>
    <w:rsid w:val="00F07F37"/>
    <w:rsid w:val="00F103DE"/>
    <w:rsid w:val="00F117E3"/>
    <w:rsid w:val="00F11E69"/>
    <w:rsid w:val="00F13DDE"/>
    <w:rsid w:val="00F14079"/>
    <w:rsid w:val="00F14933"/>
    <w:rsid w:val="00F17B55"/>
    <w:rsid w:val="00F17CC4"/>
    <w:rsid w:val="00F2664D"/>
    <w:rsid w:val="00F30418"/>
    <w:rsid w:val="00F30D3F"/>
    <w:rsid w:val="00F31E97"/>
    <w:rsid w:val="00F3215E"/>
    <w:rsid w:val="00F3231F"/>
    <w:rsid w:val="00F36EA7"/>
    <w:rsid w:val="00F40233"/>
    <w:rsid w:val="00F41CC2"/>
    <w:rsid w:val="00F4231C"/>
    <w:rsid w:val="00F4352C"/>
    <w:rsid w:val="00F459C5"/>
    <w:rsid w:val="00F51E06"/>
    <w:rsid w:val="00F52B74"/>
    <w:rsid w:val="00F52D73"/>
    <w:rsid w:val="00F54EB4"/>
    <w:rsid w:val="00F601E9"/>
    <w:rsid w:val="00F61BA6"/>
    <w:rsid w:val="00F65450"/>
    <w:rsid w:val="00F65834"/>
    <w:rsid w:val="00F66903"/>
    <w:rsid w:val="00F66B6F"/>
    <w:rsid w:val="00F72671"/>
    <w:rsid w:val="00F73AA7"/>
    <w:rsid w:val="00F74DA3"/>
    <w:rsid w:val="00F77D26"/>
    <w:rsid w:val="00F82AF8"/>
    <w:rsid w:val="00F90332"/>
    <w:rsid w:val="00F9077D"/>
    <w:rsid w:val="00F91DFA"/>
    <w:rsid w:val="00F95288"/>
    <w:rsid w:val="00F9791B"/>
    <w:rsid w:val="00FA1211"/>
    <w:rsid w:val="00FA313D"/>
    <w:rsid w:val="00FA4EA2"/>
    <w:rsid w:val="00FA5485"/>
    <w:rsid w:val="00FA6152"/>
    <w:rsid w:val="00FB0BDA"/>
    <w:rsid w:val="00FB2AFC"/>
    <w:rsid w:val="00FB7A2C"/>
    <w:rsid w:val="00FB7A39"/>
    <w:rsid w:val="00FC0E1D"/>
    <w:rsid w:val="00FC204F"/>
    <w:rsid w:val="00FC3217"/>
    <w:rsid w:val="00FC3F40"/>
    <w:rsid w:val="00FC41A6"/>
    <w:rsid w:val="00FC4221"/>
    <w:rsid w:val="00FC44AB"/>
    <w:rsid w:val="00FC53DA"/>
    <w:rsid w:val="00FC6981"/>
    <w:rsid w:val="00FD16A9"/>
    <w:rsid w:val="00FD4F4D"/>
    <w:rsid w:val="00FD5335"/>
    <w:rsid w:val="00FE4758"/>
    <w:rsid w:val="00FE5A5E"/>
    <w:rsid w:val="00FF004E"/>
    <w:rsid w:val="00FF0E35"/>
    <w:rsid w:val="00FF0F4A"/>
    <w:rsid w:val="00FF169E"/>
    <w:rsid w:val="00FF2395"/>
    <w:rsid w:val="00FF268D"/>
    <w:rsid w:val="00FF4EB4"/>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7BB9D37B-BE15-4322-8C13-F9625219ED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PMingLiU" w:hAnsi="Calibri" w:cs="Arial"/>
        <w:lang w:val="it-IT" w:eastAsia="it-IT" w:bidi="ar-SA"/>
      </w:rPr>
    </w:rPrDefault>
    <w:pPrDefault/>
  </w:docDefaults>
  <w:latentStyles w:defLockedState="0" w:defUIPriority="0" w:defSemiHidden="0" w:defUnhideWhenUsed="0" w:defQFormat="0" w:count="371">
    <w:lsdException w:name="Normal" w:locked="1" w:qFormat="1"/>
    <w:lsdException w:name="heading 1" w:locked="1" w:uiPriority="9" w:qFormat="1"/>
    <w:lsdException w:name="heading 2" w:locked="1" w:semiHidden="1" w:uiPriority="9" w:unhideWhenUsed="1" w:qFormat="1"/>
    <w:lsdException w:name="heading 3" w:locked="1" w:semiHidden="1" w:uiPriority="9" w:unhideWhenUsed="1" w:qFormat="1"/>
    <w:lsdException w:name="heading 4" w:locked="1" w:semiHidden="1" w:uiPriority="9" w:unhideWhenUsed="1" w:qFormat="1"/>
    <w:lsdException w:name="heading 5" w:locked="1" w:semiHidden="1" w:uiPriority="9"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locked="1" w:semiHidden="1" w:uiPriority="99" w:unhideWhenUsed="1"/>
    <w:lsdException w:name="endnote text" w:locked="1" w:semiHidden="1" w:uiPriority="99"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qFormat="1"/>
    <w:lsdException w:name="Closing" w:semiHidden="1" w:unhideWhenUsed="1"/>
    <w:lsdException w:name="Signature" w:semiHidden="1" w:unhideWhenUsed="1"/>
    <w:lsdException w:name="Default Paragraph Font" w:locked="1"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locked="1" w:uiPriority="11" w:qFormat="1"/>
    <w:lsdException w:name="Salutation" w:semiHidden="1" w:uiPriority="99"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locked="1" w:uiPriority="22" w:qFormat="1"/>
    <w:lsdException w:name="Emphasis" w:locked="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lock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6A35"/>
    <w:pPr>
      <w:spacing w:line="264" w:lineRule="auto"/>
      <w:jc w:val="both"/>
    </w:pPr>
    <w:rPr>
      <w:rFonts w:ascii="Linux Libertine" w:eastAsiaTheme="minorHAnsi" w:hAnsi="Linux Libertine" w:cstheme="minorBidi"/>
      <w:sz w:val="18"/>
      <w:szCs w:val="22"/>
      <w:lang w:val="en-US" w:eastAsia="en-US"/>
    </w:rPr>
  </w:style>
  <w:style w:type="paragraph" w:styleId="Ttulo1">
    <w:name w:val="heading 1"/>
    <w:basedOn w:val="Normal"/>
    <w:next w:val="Normal"/>
    <w:link w:val="Ttulo1Car"/>
    <w:autoRedefine/>
    <w:uiPriority w:val="9"/>
    <w:qFormat/>
    <w:locked/>
    <w:rsid w:val="00586A3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locked/>
    <w:rsid w:val="00586A35"/>
    <w:pPr>
      <w:keepNext/>
      <w:keepLines/>
      <w:spacing w:before="200"/>
      <w:outlineLvl w:val="1"/>
    </w:pPr>
    <w:rPr>
      <w:rFonts w:asciiTheme="majorHAnsi" w:eastAsiaTheme="majorEastAsia" w:hAnsiTheme="majorHAnsi" w:cstheme="majorBidi"/>
      <w:b/>
      <w:bCs/>
      <w:color w:val="0070C0"/>
      <w:sz w:val="26"/>
      <w:szCs w:val="26"/>
    </w:rPr>
  </w:style>
  <w:style w:type="paragraph" w:styleId="Ttulo3">
    <w:name w:val="heading 3"/>
    <w:basedOn w:val="Normal"/>
    <w:next w:val="Normal"/>
    <w:link w:val="Ttulo3Car"/>
    <w:uiPriority w:val="9"/>
    <w:unhideWhenUsed/>
    <w:qFormat/>
    <w:locked/>
    <w:rsid w:val="00586A35"/>
    <w:pPr>
      <w:keepNext/>
      <w:keepLines/>
      <w:spacing w:before="200"/>
      <w:outlineLvl w:val="2"/>
    </w:pPr>
    <w:rPr>
      <w:rFonts w:asciiTheme="majorHAnsi" w:eastAsiaTheme="majorEastAsia" w:hAnsiTheme="majorHAnsi" w:cstheme="majorBidi"/>
      <w:b/>
      <w:bCs/>
      <w:color w:val="943634" w:themeColor="accent2" w:themeShade="BF"/>
    </w:rPr>
  </w:style>
  <w:style w:type="paragraph" w:styleId="Ttulo4">
    <w:name w:val="heading 4"/>
    <w:basedOn w:val="Normal"/>
    <w:next w:val="Normal"/>
    <w:link w:val="Ttulo4Car"/>
    <w:uiPriority w:val="9"/>
    <w:unhideWhenUsed/>
    <w:qFormat/>
    <w:locked/>
    <w:rsid w:val="00586A35"/>
    <w:pPr>
      <w:keepNext/>
      <w:keepLines/>
      <w:spacing w:before="200"/>
      <w:outlineLvl w:val="3"/>
    </w:pPr>
    <w:rPr>
      <w:rFonts w:asciiTheme="majorHAnsi" w:eastAsiaTheme="majorEastAsia" w:hAnsiTheme="majorHAnsi" w:cstheme="majorBidi"/>
      <w:bCs/>
      <w:i/>
      <w:iCs/>
      <w:color w:val="943634" w:themeColor="accent2" w:themeShade="BF"/>
    </w:rPr>
  </w:style>
  <w:style w:type="paragraph" w:styleId="Ttulo5">
    <w:name w:val="heading 5"/>
    <w:basedOn w:val="Normal"/>
    <w:next w:val="Normal"/>
    <w:link w:val="Ttulo5Car"/>
    <w:uiPriority w:val="9"/>
    <w:unhideWhenUsed/>
    <w:qFormat/>
    <w:locked/>
    <w:rsid w:val="00586A35"/>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Ttulo6">
    <w:name w:val="heading 6"/>
    <w:basedOn w:val="Normal"/>
    <w:next w:val="Normal"/>
    <w:link w:val="Ttulo6Car"/>
    <w:unhideWhenUsed/>
    <w:qFormat/>
    <w:locked/>
    <w:rsid w:val="00586A35"/>
    <w:pPr>
      <w:keepNext/>
      <w:numPr>
        <w:ilvl w:val="5"/>
        <w:numId w:val="1"/>
      </w:numPr>
      <w:spacing w:after="240"/>
      <w:outlineLvl w:val="5"/>
    </w:pPr>
    <w:rPr>
      <w:rFonts w:ascii="Times New Roman" w:eastAsia="Times New Roman" w:hAnsi="Times New Roman"/>
      <w:bCs/>
      <w:sz w:val="24"/>
      <w:lang w:val="en-GB" w:bidi="ar-DZ"/>
    </w:rPr>
  </w:style>
  <w:style w:type="paragraph" w:styleId="Ttulo7">
    <w:name w:val="heading 7"/>
    <w:basedOn w:val="Normal"/>
    <w:next w:val="Normal"/>
    <w:link w:val="Ttulo7Car"/>
    <w:unhideWhenUsed/>
    <w:qFormat/>
    <w:locked/>
    <w:rsid w:val="00586A35"/>
    <w:pPr>
      <w:keepNext/>
      <w:numPr>
        <w:ilvl w:val="6"/>
        <w:numId w:val="1"/>
      </w:numPr>
      <w:spacing w:after="240"/>
      <w:outlineLvl w:val="6"/>
    </w:pPr>
    <w:rPr>
      <w:rFonts w:ascii="Times New Roman" w:eastAsia="Times New Roman" w:hAnsi="Times New Roman"/>
      <w:b/>
      <w:sz w:val="24"/>
      <w:szCs w:val="24"/>
      <w:lang w:val="en-GB" w:bidi="ar-DZ"/>
    </w:rPr>
  </w:style>
  <w:style w:type="paragraph" w:styleId="Ttulo8">
    <w:name w:val="heading 8"/>
    <w:basedOn w:val="Normal"/>
    <w:next w:val="Normal"/>
    <w:link w:val="Ttulo8Car"/>
    <w:unhideWhenUsed/>
    <w:qFormat/>
    <w:locked/>
    <w:rsid w:val="00586A35"/>
    <w:pPr>
      <w:keepNext/>
      <w:numPr>
        <w:ilvl w:val="7"/>
        <w:numId w:val="1"/>
      </w:numPr>
      <w:spacing w:after="240"/>
      <w:outlineLvl w:val="7"/>
    </w:pPr>
    <w:rPr>
      <w:rFonts w:ascii="Times New Roman" w:eastAsia="Times New Roman" w:hAnsi="Times New Roman"/>
      <w:b/>
      <w:i/>
      <w:iCs/>
      <w:sz w:val="24"/>
      <w:szCs w:val="24"/>
      <w:lang w:val="en-GB" w:bidi="ar-DZ"/>
    </w:rPr>
  </w:style>
  <w:style w:type="paragraph" w:styleId="Ttulo9">
    <w:name w:val="heading 9"/>
    <w:basedOn w:val="Normal"/>
    <w:next w:val="Normal"/>
    <w:link w:val="Ttulo9Car"/>
    <w:unhideWhenUsed/>
    <w:qFormat/>
    <w:locked/>
    <w:rsid w:val="00586A35"/>
    <w:pPr>
      <w:keepNext/>
      <w:numPr>
        <w:ilvl w:val="8"/>
        <w:numId w:val="1"/>
      </w:numPr>
      <w:spacing w:after="240"/>
      <w:outlineLvl w:val="8"/>
    </w:pPr>
    <w:rPr>
      <w:rFonts w:ascii="Times New Roman" w:eastAsia="Times New Roman" w:hAnsi="Times New Roman" w:cs="Arial"/>
      <w:i/>
      <w:sz w:val="24"/>
      <w:lang w:val="en-GB" w:bidi="ar-DZ"/>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semiHidden/>
    <w:rsid w:val="00586A35"/>
    <w:rPr>
      <w:rFonts w:ascii="Tahoma" w:hAnsi="Tahoma" w:cs="Tahoma"/>
      <w:sz w:val="16"/>
      <w:szCs w:val="16"/>
    </w:rPr>
  </w:style>
  <w:style w:type="character" w:customStyle="1" w:styleId="TextodegloboCar">
    <w:name w:val="Texto de globo Car"/>
    <w:basedOn w:val="Fuentedeprrafopredeter"/>
    <w:link w:val="Textodeglobo"/>
    <w:semiHidden/>
    <w:locked/>
    <w:rsid w:val="00586A35"/>
    <w:rPr>
      <w:rFonts w:ascii="Tahoma" w:eastAsiaTheme="minorHAnsi" w:hAnsi="Tahoma" w:cs="Tahoma"/>
      <w:sz w:val="16"/>
      <w:szCs w:val="16"/>
      <w:lang w:val="en-US" w:eastAsia="en-US"/>
    </w:rPr>
  </w:style>
  <w:style w:type="paragraph" w:styleId="Encabezado">
    <w:name w:val="header"/>
    <w:basedOn w:val="Normal"/>
    <w:link w:val="EncabezadoCar"/>
    <w:semiHidden/>
    <w:rsid w:val="00586A35"/>
    <w:pPr>
      <w:tabs>
        <w:tab w:val="center" w:pos="4320"/>
        <w:tab w:val="right" w:pos="8640"/>
      </w:tabs>
    </w:pPr>
  </w:style>
  <w:style w:type="character" w:customStyle="1" w:styleId="EncabezadoCar">
    <w:name w:val="Encabezado Car"/>
    <w:basedOn w:val="Fuentedeprrafopredeter"/>
    <w:link w:val="Encabezado"/>
    <w:semiHidden/>
    <w:locked/>
    <w:rsid w:val="00586A35"/>
    <w:rPr>
      <w:rFonts w:ascii="Linux Libertine" w:eastAsiaTheme="minorHAnsi" w:hAnsi="Linux Libertine" w:cstheme="minorBidi"/>
      <w:sz w:val="18"/>
      <w:szCs w:val="22"/>
      <w:lang w:val="en-US" w:eastAsia="en-US"/>
    </w:rPr>
  </w:style>
  <w:style w:type="paragraph" w:styleId="Piedepgina">
    <w:name w:val="footer"/>
    <w:basedOn w:val="Normal"/>
    <w:link w:val="PiedepginaCar"/>
    <w:rsid w:val="00586A35"/>
    <w:pPr>
      <w:tabs>
        <w:tab w:val="center" w:pos="4320"/>
        <w:tab w:val="right" w:pos="8640"/>
      </w:tabs>
    </w:pPr>
  </w:style>
  <w:style w:type="character" w:customStyle="1" w:styleId="PiedepginaCar">
    <w:name w:val="Pie de página Car"/>
    <w:basedOn w:val="Fuentedeprrafopredeter"/>
    <w:link w:val="Piedepgina"/>
    <w:locked/>
    <w:rsid w:val="00586A35"/>
    <w:rPr>
      <w:rFonts w:ascii="Linux Libertine" w:eastAsiaTheme="minorHAnsi" w:hAnsi="Linux Libertine" w:cstheme="minorBidi"/>
      <w:sz w:val="18"/>
      <w:szCs w:val="22"/>
      <w:lang w:val="en-US" w:eastAsia="en-US"/>
    </w:rPr>
  </w:style>
  <w:style w:type="paragraph" w:styleId="Textonotaalfinal">
    <w:name w:val="endnote text"/>
    <w:basedOn w:val="Normal"/>
    <w:link w:val="TextonotaalfinalCar"/>
    <w:uiPriority w:val="99"/>
    <w:unhideWhenUsed/>
    <w:rsid w:val="00586A35"/>
    <w:rPr>
      <w:sz w:val="20"/>
      <w:szCs w:val="20"/>
    </w:rPr>
  </w:style>
  <w:style w:type="character" w:customStyle="1" w:styleId="TextonotaalfinalCar">
    <w:name w:val="Texto nota al final Car"/>
    <w:basedOn w:val="Fuentedeprrafopredeter"/>
    <w:link w:val="Textonotaalfinal"/>
    <w:uiPriority w:val="99"/>
    <w:locked/>
    <w:rsid w:val="00586A35"/>
    <w:rPr>
      <w:rFonts w:ascii="Linux Libertine" w:eastAsiaTheme="minorHAnsi" w:hAnsi="Linux Libertine" w:cstheme="minorBidi"/>
      <w:lang w:val="en-US" w:eastAsia="en-US"/>
    </w:rPr>
  </w:style>
  <w:style w:type="character" w:styleId="Refdenotaalfinal">
    <w:name w:val="endnote reference"/>
    <w:basedOn w:val="Fuentedeprrafopredeter"/>
    <w:uiPriority w:val="99"/>
    <w:unhideWhenUsed/>
    <w:rsid w:val="00586A35"/>
    <w:rPr>
      <w:vertAlign w:val="superscript"/>
    </w:rPr>
  </w:style>
  <w:style w:type="table" w:styleId="Tablaconcuadrcula">
    <w:name w:val="Table Grid"/>
    <w:basedOn w:val="Tablanormal"/>
    <w:locked/>
    <w:rsid w:val="00586A35"/>
    <w:rPr>
      <w:rFonts w:ascii="Times New Roman" w:eastAsia="Times New Roman" w:hAnsi="Times New Roman" w:cs="Times New Roman"/>
      <w:lang w:val="en-US"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nfasis">
    <w:name w:val="Emphasis"/>
    <w:uiPriority w:val="20"/>
    <w:qFormat/>
    <w:locked/>
    <w:rPr>
      <w:i/>
      <w:iCs/>
    </w:rPr>
  </w:style>
  <w:style w:type="character" w:styleId="Hipervnculo">
    <w:name w:val="Hyperlink"/>
    <w:basedOn w:val="Fuentedeprrafopredeter"/>
    <w:uiPriority w:val="99"/>
    <w:unhideWhenUsed/>
    <w:rsid w:val="00586A35"/>
    <w:rPr>
      <w:color w:val="0000FF" w:themeColor="hyperlink"/>
      <w:u w:val="single"/>
    </w:rPr>
  </w:style>
  <w:style w:type="character" w:styleId="Hipervnculovisitado">
    <w:name w:val="FollowedHyperlink"/>
    <w:basedOn w:val="Fuentedeprrafopredeter"/>
    <w:uiPriority w:val="99"/>
    <w:unhideWhenUsed/>
    <w:rsid w:val="00586A35"/>
    <w:rPr>
      <w:color w:val="800080" w:themeColor="followedHyperlink"/>
      <w:u w:val="single"/>
    </w:rPr>
  </w:style>
  <w:style w:type="character" w:customStyle="1" w:styleId="databold">
    <w:name w:val="data_bold"/>
  </w:style>
  <w:style w:type="character" w:customStyle="1" w:styleId="hps">
    <w:name w:val="hps"/>
  </w:style>
  <w:style w:type="character" w:customStyle="1" w:styleId="volume">
    <w:name w:val="volume"/>
  </w:style>
  <w:style w:type="character" w:customStyle="1" w:styleId="page">
    <w:name w:val="page"/>
  </w:style>
  <w:style w:type="paragraph" w:styleId="NormalWeb">
    <w:name w:val="Normal (Web)"/>
    <w:basedOn w:val="Normal"/>
    <w:uiPriority w:val="99"/>
    <w:unhideWhenUsed/>
    <w:pPr>
      <w:spacing w:before="100" w:beforeAutospacing="1" w:after="100" w:afterAutospacing="1"/>
    </w:pPr>
    <w:rPr>
      <w:rFonts w:eastAsia="Times New Roman"/>
    </w:rPr>
  </w:style>
  <w:style w:type="character" w:customStyle="1" w:styleId="shorttext">
    <w:name w:val="short_text"/>
  </w:style>
  <w:style w:type="paragraph" w:customStyle="1" w:styleId="Sfondoacolori-Colore11">
    <w:name w:val="Sfondo a colori - Colore 11"/>
    <w:hidden/>
    <w:uiPriority w:val="99"/>
    <w:semiHidden/>
    <w:rPr>
      <w:rFonts w:ascii="Times New Roman" w:hAnsi="Times New Roman" w:cs="Times New Roman"/>
      <w:sz w:val="24"/>
      <w:szCs w:val="24"/>
    </w:rPr>
  </w:style>
  <w:style w:type="character" w:styleId="Refdecomentario">
    <w:name w:val="annotation reference"/>
    <w:basedOn w:val="Fuentedeprrafopredeter"/>
    <w:rsid w:val="00586A35"/>
    <w:rPr>
      <w:sz w:val="16"/>
      <w:szCs w:val="16"/>
    </w:rPr>
  </w:style>
  <w:style w:type="paragraph" w:styleId="Textocomentario">
    <w:name w:val="annotation text"/>
    <w:basedOn w:val="Normal"/>
    <w:link w:val="TextocomentarioCar"/>
    <w:rsid w:val="00586A35"/>
    <w:rPr>
      <w:sz w:val="20"/>
    </w:rPr>
  </w:style>
  <w:style w:type="character" w:customStyle="1" w:styleId="TextocomentarioCar">
    <w:name w:val="Texto comentario Car"/>
    <w:basedOn w:val="Fuentedeprrafopredeter"/>
    <w:link w:val="Textocomentario"/>
    <w:rsid w:val="00586A35"/>
    <w:rPr>
      <w:rFonts w:ascii="Linux Libertine" w:eastAsiaTheme="minorHAnsi" w:hAnsi="Linux Libertine" w:cstheme="minorBidi"/>
      <w:szCs w:val="22"/>
      <w:lang w:val="en-US" w:eastAsia="en-US"/>
    </w:rPr>
  </w:style>
  <w:style w:type="paragraph" w:styleId="Asuntodelcomentario">
    <w:name w:val="annotation subject"/>
    <w:basedOn w:val="Textocomentario"/>
    <w:next w:val="Textocomentario"/>
    <w:link w:val="AsuntodelcomentarioCar"/>
    <w:rsid w:val="00586A35"/>
    <w:rPr>
      <w:b/>
      <w:bCs/>
    </w:rPr>
  </w:style>
  <w:style w:type="character" w:customStyle="1" w:styleId="AsuntodelcomentarioCar">
    <w:name w:val="Asunto del comentario Car"/>
    <w:basedOn w:val="TextocomentarioCar"/>
    <w:link w:val="Asuntodelcomentario"/>
    <w:rsid w:val="00586A35"/>
    <w:rPr>
      <w:rFonts w:ascii="Linux Libertine" w:eastAsiaTheme="minorHAnsi" w:hAnsi="Linux Libertine" w:cstheme="minorBidi"/>
      <w:b/>
      <w:bCs/>
      <w:szCs w:val="22"/>
      <w:lang w:val="en-US" w:eastAsia="en-US"/>
    </w:rPr>
  </w:style>
  <w:style w:type="character" w:customStyle="1" w:styleId="meta-value">
    <w:name w:val="meta-value"/>
  </w:style>
  <w:style w:type="character" w:customStyle="1" w:styleId="source">
    <w:name w:val="source"/>
  </w:style>
  <w:style w:type="character" w:styleId="Textoennegrita">
    <w:name w:val="Strong"/>
    <w:aliases w:val="Texto de la tesis"/>
    <w:basedOn w:val="Fuentedeprrafopredeter"/>
    <w:uiPriority w:val="22"/>
    <w:qFormat/>
    <w:locked/>
    <w:rsid w:val="00586A35"/>
    <w:rPr>
      <w:b/>
      <w:bCs/>
    </w:rPr>
  </w:style>
  <w:style w:type="character" w:customStyle="1" w:styleId="sourcepublicationdate">
    <w:name w:val="sourcepublicationdate"/>
  </w:style>
  <w:style w:type="character" w:customStyle="1" w:styleId="hithilite">
    <w:name w:val="hithilite"/>
    <w:basedOn w:val="Fuentedeprrafopredeter"/>
  </w:style>
  <w:style w:type="paragraph" w:styleId="Prrafodelista">
    <w:name w:val="List Paragraph"/>
    <w:autoRedefine/>
    <w:uiPriority w:val="34"/>
    <w:qFormat/>
    <w:rsid w:val="00586A35"/>
    <w:pPr>
      <w:numPr>
        <w:numId w:val="21"/>
      </w:numPr>
      <w:spacing w:before="120" w:line="264" w:lineRule="auto"/>
      <w:contextualSpacing/>
      <w:jc w:val="both"/>
    </w:pPr>
    <w:rPr>
      <w:rFonts w:ascii="Linux Libertine" w:eastAsiaTheme="minorHAnsi" w:hAnsi="Linux Libertine" w:cs="Linux Libertine"/>
      <w:sz w:val="18"/>
      <w:szCs w:val="22"/>
      <w:lang w:val="en-US" w:eastAsia="en-US"/>
    </w:rPr>
  </w:style>
  <w:style w:type="character" w:customStyle="1" w:styleId="Ttulo1Car">
    <w:name w:val="Título 1 Car"/>
    <w:basedOn w:val="Fuentedeprrafopredeter"/>
    <w:link w:val="Ttulo1"/>
    <w:uiPriority w:val="9"/>
    <w:rsid w:val="00586A35"/>
    <w:rPr>
      <w:rFonts w:asciiTheme="majorHAnsi" w:eastAsiaTheme="majorEastAsia" w:hAnsiTheme="majorHAnsi" w:cstheme="majorBidi"/>
      <w:b/>
      <w:bCs/>
      <w:color w:val="365F91" w:themeColor="accent1" w:themeShade="BF"/>
      <w:sz w:val="28"/>
      <w:szCs w:val="28"/>
      <w:lang w:val="en-US" w:eastAsia="en-US"/>
    </w:rPr>
  </w:style>
  <w:style w:type="character" w:customStyle="1" w:styleId="Ttulo2Car">
    <w:name w:val="Título 2 Car"/>
    <w:basedOn w:val="Fuentedeprrafopredeter"/>
    <w:link w:val="Ttulo2"/>
    <w:uiPriority w:val="9"/>
    <w:rsid w:val="00586A35"/>
    <w:rPr>
      <w:rFonts w:asciiTheme="majorHAnsi" w:eastAsiaTheme="majorEastAsia" w:hAnsiTheme="majorHAnsi" w:cstheme="majorBidi"/>
      <w:b/>
      <w:bCs/>
      <w:color w:val="0070C0"/>
      <w:sz w:val="26"/>
      <w:szCs w:val="26"/>
      <w:lang w:val="en-US" w:eastAsia="en-US"/>
    </w:rPr>
  </w:style>
  <w:style w:type="character" w:customStyle="1" w:styleId="Ttulo3Car">
    <w:name w:val="Título 3 Car"/>
    <w:basedOn w:val="Fuentedeprrafopredeter"/>
    <w:link w:val="Ttulo3"/>
    <w:uiPriority w:val="9"/>
    <w:rsid w:val="00586A35"/>
    <w:rPr>
      <w:rFonts w:asciiTheme="majorHAnsi" w:eastAsiaTheme="majorEastAsia" w:hAnsiTheme="majorHAnsi" w:cstheme="majorBidi"/>
      <w:b/>
      <w:bCs/>
      <w:color w:val="943634" w:themeColor="accent2" w:themeShade="BF"/>
      <w:sz w:val="18"/>
      <w:szCs w:val="22"/>
      <w:lang w:val="en-US" w:eastAsia="en-US"/>
    </w:rPr>
  </w:style>
  <w:style w:type="character" w:customStyle="1" w:styleId="Ttulo4Car">
    <w:name w:val="Título 4 Car"/>
    <w:basedOn w:val="Fuentedeprrafopredeter"/>
    <w:link w:val="Ttulo4"/>
    <w:uiPriority w:val="9"/>
    <w:rsid w:val="00586A35"/>
    <w:rPr>
      <w:rFonts w:asciiTheme="majorHAnsi" w:eastAsiaTheme="majorEastAsia" w:hAnsiTheme="majorHAnsi" w:cstheme="majorBidi"/>
      <w:bCs/>
      <w:i/>
      <w:iCs/>
      <w:color w:val="943634" w:themeColor="accent2" w:themeShade="BF"/>
      <w:sz w:val="18"/>
      <w:szCs w:val="22"/>
      <w:lang w:val="en-US" w:eastAsia="en-US"/>
    </w:rPr>
  </w:style>
  <w:style w:type="character" w:customStyle="1" w:styleId="Ttulo5Car">
    <w:name w:val="Título 5 Car"/>
    <w:basedOn w:val="Fuentedeprrafopredeter"/>
    <w:link w:val="Ttulo5"/>
    <w:uiPriority w:val="9"/>
    <w:rsid w:val="00586A35"/>
    <w:rPr>
      <w:rFonts w:asciiTheme="majorHAnsi" w:eastAsiaTheme="majorEastAsia" w:hAnsiTheme="majorHAnsi" w:cstheme="majorBidi"/>
      <w:b/>
      <w:color w:val="4F6228" w:themeColor="accent3" w:themeShade="80"/>
      <w:szCs w:val="22"/>
      <w:lang w:val="en-US" w:eastAsia="en-US"/>
    </w:rPr>
  </w:style>
  <w:style w:type="character" w:customStyle="1" w:styleId="Ttulo6Car">
    <w:name w:val="Título 6 Car"/>
    <w:basedOn w:val="Fuentedeprrafopredeter"/>
    <w:link w:val="Ttulo6"/>
    <w:rsid w:val="00586A35"/>
    <w:rPr>
      <w:rFonts w:ascii="Times New Roman" w:eastAsia="Times New Roman" w:hAnsi="Times New Roman" w:cstheme="minorBidi"/>
      <w:bCs/>
      <w:sz w:val="24"/>
      <w:szCs w:val="22"/>
      <w:lang w:val="en-GB" w:eastAsia="en-US" w:bidi="ar-DZ"/>
    </w:rPr>
  </w:style>
  <w:style w:type="character" w:customStyle="1" w:styleId="Ttulo7Car">
    <w:name w:val="Título 7 Car"/>
    <w:basedOn w:val="Fuentedeprrafopredeter"/>
    <w:link w:val="Ttulo7"/>
    <w:rsid w:val="00586A35"/>
    <w:rPr>
      <w:rFonts w:ascii="Times New Roman" w:eastAsia="Times New Roman" w:hAnsi="Times New Roman" w:cstheme="minorBidi"/>
      <w:b/>
      <w:sz w:val="24"/>
      <w:szCs w:val="24"/>
      <w:lang w:val="en-GB" w:eastAsia="en-US" w:bidi="ar-DZ"/>
    </w:rPr>
  </w:style>
  <w:style w:type="character" w:customStyle="1" w:styleId="Ttulo8Car">
    <w:name w:val="Título 8 Car"/>
    <w:basedOn w:val="Fuentedeprrafopredeter"/>
    <w:link w:val="Ttulo8"/>
    <w:rsid w:val="00586A35"/>
    <w:rPr>
      <w:rFonts w:ascii="Times New Roman" w:eastAsia="Times New Roman" w:hAnsi="Times New Roman" w:cstheme="minorBidi"/>
      <w:b/>
      <w:i/>
      <w:iCs/>
      <w:sz w:val="24"/>
      <w:szCs w:val="24"/>
      <w:lang w:val="en-GB" w:eastAsia="en-US" w:bidi="ar-DZ"/>
    </w:rPr>
  </w:style>
  <w:style w:type="character" w:customStyle="1" w:styleId="Ttulo9Car">
    <w:name w:val="Título 9 Car"/>
    <w:basedOn w:val="Fuentedeprrafopredeter"/>
    <w:link w:val="Ttulo9"/>
    <w:rsid w:val="00586A35"/>
    <w:rPr>
      <w:rFonts w:ascii="Times New Roman" w:eastAsia="Times New Roman" w:hAnsi="Times New Roman"/>
      <w:i/>
      <w:sz w:val="24"/>
      <w:szCs w:val="22"/>
      <w:lang w:val="en-GB" w:eastAsia="en-US" w:bidi="ar-DZ"/>
    </w:rPr>
  </w:style>
  <w:style w:type="paragraph" w:customStyle="1" w:styleId="Abstract">
    <w:name w:val="Abstract"/>
    <w:qFormat/>
    <w:rsid w:val="00586A35"/>
    <w:pPr>
      <w:spacing w:before="20" w:after="120" w:line="264" w:lineRule="auto"/>
      <w:jc w:val="both"/>
    </w:pPr>
    <w:rPr>
      <w:rFonts w:ascii="Linux Libertine" w:eastAsiaTheme="minorHAnsi" w:hAnsi="Linux Libertine" w:cstheme="minorBidi"/>
      <w:sz w:val="18"/>
      <w:szCs w:val="22"/>
      <w:lang w:val="en-US" w:eastAsia="en-US"/>
    </w:rPr>
  </w:style>
  <w:style w:type="paragraph" w:customStyle="1" w:styleId="Affiliation">
    <w:name w:val="Affiliation"/>
    <w:autoRedefine/>
    <w:qFormat/>
    <w:rsid w:val="00586A35"/>
    <w:pPr>
      <w:jc w:val="center"/>
    </w:pPr>
    <w:rPr>
      <w:rFonts w:ascii="Linux Libertine" w:eastAsia="Times New Roman" w:hAnsi="Linux Libertine" w:cs="Linux Libertine"/>
      <w:lang w:val="en-US" w:eastAsia="en-US"/>
    </w:rPr>
  </w:style>
  <w:style w:type="paragraph" w:customStyle="1" w:styleId="Appendix">
    <w:name w:val="Appendix"/>
    <w:link w:val="AppendixChar"/>
    <w:qFormat/>
    <w:rsid w:val="00586A35"/>
    <w:pPr>
      <w:spacing w:before="480" w:after="200" w:line="276" w:lineRule="auto"/>
    </w:pPr>
    <w:rPr>
      <w:rFonts w:asciiTheme="majorHAnsi" w:eastAsiaTheme="minorHAnsi" w:hAnsiTheme="majorHAnsi" w:cstheme="minorBidi"/>
      <w:color w:val="1F497D" w:themeColor="text2"/>
      <w:sz w:val="28"/>
      <w:szCs w:val="22"/>
      <w:lang w:val="en-US" w:eastAsia="en-US"/>
    </w:rPr>
  </w:style>
  <w:style w:type="character" w:customStyle="1" w:styleId="DOI">
    <w:name w:val="DOI"/>
    <w:basedOn w:val="Fuentedeprrafopredeter"/>
    <w:uiPriority w:val="1"/>
    <w:qFormat/>
    <w:rsid w:val="00586A35"/>
    <w:rPr>
      <w:color w:val="auto"/>
      <w:bdr w:val="none" w:sz="0" w:space="0" w:color="auto"/>
      <w:shd w:val="clear" w:color="auto" w:fill="auto"/>
    </w:rPr>
  </w:style>
  <w:style w:type="character" w:styleId="Refdenotaalpie">
    <w:name w:val="footnote reference"/>
    <w:basedOn w:val="Fuentedeprrafopredeter"/>
    <w:uiPriority w:val="99"/>
    <w:unhideWhenUsed/>
    <w:rsid w:val="00586A35"/>
    <w:rPr>
      <w:vertAlign w:val="superscript"/>
    </w:rPr>
  </w:style>
  <w:style w:type="paragraph" w:customStyle="1" w:styleId="Head1">
    <w:name w:val="Head1"/>
    <w:autoRedefine/>
    <w:qFormat/>
    <w:rsid w:val="00F17B55"/>
    <w:pPr>
      <w:spacing w:before="380" w:after="80" w:line="276" w:lineRule="auto"/>
      <w:jc w:val="both"/>
    </w:pPr>
    <w:rPr>
      <w:rFonts w:ascii="Linux Libertine" w:eastAsiaTheme="minorHAnsi" w:hAnsi="Linux Libertine" w:cs="Linux Libertine"/>
      <w:sz w:val="22"/>
      <w:szCs w:val="22"/>
      <w:lang w:val="en-GB" w:eastAsia="en-US"/>
    </w:rPr>
  </w:style>
  <w:style w:type="paragraph" w:customStyle="1" w:styleId="Head2">
    <w:name w:val="Head2"/>
    <w:autoRedefine/>
    <w:qFormat/>
    <w:rsid w:val="00586A35"/>
    <w:pPr>
      <w:spacing w:before="180" w:after="80"/>
      <w:ind w:left="400" w:hanging="400"/>
    </w:pPr>
    <w:rPr>
      <w:rFonts w:ascii="Linux Libertine" w:eastAsia="Times New Roman" w:hAnsi="Linux Libertine" w:cs="Linux Libertine"/>
      <w:b/>
      <w:sz w:val="22"/>
      <w:lang w:val="en-US" w:eastAsia="en-US"/>
    </w:rPr>
  </w:style>
  <w:style w:type="paragraph" w:customStyle="1" w:styleId="Head3">
    <w:name w:val="Head3"/>
    <w:autoRedefine/>
    <w:qFormat/>
    <w:rsid w:val="00586A35"/>
    <w:pPr>
      <w:spacing w:before="120" w:after="40"/>
      <w:ind w:left="500" w:hanging="500"/>
    </w:pPr>
    <w:rPr>
      <w:rFonts w:ascii="Linux Biolinum" w:eastAsia="Times New Roman" w:hAnsi="Linux Biolinum" w:cs="Times New Roman"/>
      <w:b/>
      <w:sz w:val="18"/>
      <w:lang w:val="en-US" w:eastAsia="en-US"/>
    </w:rPr>
  </w:style>
  <w:style w:type="paragraph" w:customStyle="1" w:styleId="Head4">
    <w:name w:val="Head4"/>
    <w:autoRedefine/>
    <w:qFormat/>
    <w:rsid w:val="00586A35"/>
    <w:pPr>
      <w:spacing w:before="60" w:after="140"/>
      <w:ind w:firstLine="240"/>
    </w:pPr>
    <w:rPr>
      <w:rFonts w:ascii="Linux Libertine" w:eastAsia="Times New Roman" w:hAnsi="Linux Libertine" w:cs="Linux Libertine"/>
      <w:i/>
      <w:sz w:val="18"/>
      <w:lang w:val="en-US" w:eastAsia="en-US"/>
    </w:rPr>
  </w:style>
  <w:style w:type="paragraph" w:customStyle="1" w:styleId="Head5">
    <w:name w:val="Head5"/>
    <w:autoRedefine/>
    <w:qFormat/>
    <w:rsid w:val="00586A35"/>
    <w:pPr>
      <w:spacing w:before="120" w:after="120"/>
    </w:pPr>
    <w:rPr>
      <w:rFonts w:ascii="Linux Biolinum" w:eastAsia="Times New Roman" w:hAnsi="Linux Biolinum" w:cs="Times New Roman"/>
      <w:sz w:val="22"/>
      <w:lang w:val="en-US" w:eastAsia="en-US"/>
    </w:rPr>
  </w:style>
  <w:style w:type="paragraph" w:customStyle="1" w:styleId="History">
    <w:name w:val="History"/>
    <w:basedOn w:val="Normal"/>
    <w:autoRedefine/>
    <w:qFormat/>
    <w:rsid w:val="00586A35"/>
    <w:pPr>
      <w:spacing w:before="120"/>
    </w:pPr>
    <w:rPr>
      <w:rFonts w:cs="Linux Libertine"/>
    </w:rPr>
  </w:style>
  <w:style w:type="paragraph" w:customStyle="1" w:styleId="Titledocument">
    <w:name w:val="Title_document"/>
    <w:autoRedefine/>
    <w:qFormat/>
    <w:rsid w:val="00586A35"/>
    <w:pPr>
      <w:spacing w:before="40" w:after="100"/>
      <w:jc w:val="center"/>
    </w:pPr>
    <w:rPr>
      <w:rFonts w:ascii="Linux Biolinum" w:eastAsia="Times New Roman" w:hAnsi="Linux Biolinum" w:cs="Times New Roman"/>
      <w:b/>
      <w:sz w:val="35"/>
      <w:lang w:val="en-US" w:eastAsia="en-US"/>
    </w:rPr>
  </w:style>
  <w:style w:type="paragraph" w:customStyle="1" w:styleId="programCodedisplay">
    <w:name w:val="programCode_display"/>
    <w:basedOn w:val="Normal"/>
    <w:rsid w:val="00586A35"/>
    <w:rPr>
      <w:rFonts w:ascii="Courier New" w:eastAsia="Arial Unicode MS" w:hAnsi="Courier New" w:cs="Times New Roman"/>
      <w:sz w:val="20"/>
      <w:szCs w:val="20"/>
    </w:rPr>
  </w:style>
  <w:style w:type="character" w:customStyle="1" w:styleId="Publisher">
    <w:name w:val="Publisher"/>
    <w:basedOn w:val="Fuentedeprrafopredeter"/>
    <w:uiPriority w:val="1"/>
    <w:qFormat/>
    <w:rsid w:val="00586A35"/>
    <w:rPr>
      <w:color w:val="auto"/>
      <w:bdr w:val="none" w:sz="0" w:space="0" w:color="auto"/>
      <w:shd w:val="clear" w:color="auto" w:fill="auto"/>
    </w:rPr>
  </w:style>
  <w:style w:type="paragraph" w:styleId="Cita">
    <w:name w:val="Quote"/>
    <w:basedOn w:val="Normal"/>
    <w:next w:val="Normal"/>
    <w:link w:val="CitaCar"/>
    <w:uiPriority w:val="29"/>
    <w:qFormat/>
    <w:pPr>
      <w:ind w:left="720"/>
    </w:pPr>
    <w:rPr>
      <w:iCs/>
      <w:color w:val="000000" w:themeColor="text1"/>
    </w:rPr>
  </w:style>
  <w:style w:type="character" w:customStyle="1" w:styleId="CitaCar">
    <w:name w:val="Cita Car"/>
    <w:basedOn w:val="Fuentedeprrafopredeter"/>
    <w:link w:val="Cita"/>
    <w:uiPriority w:val="29"/>
    <w:rPr>
      <w:rFonts w:asciiTheme="minorHAnsi" w:eastAsiaTheme="minorHAnsi" w:hAnsiTheme="minorHAnsi" w:cstheme="minorBidi"/>
      <w:iCs/>
      <w:color w:val="000000" w:themeColor="text1"/>
      <w:sz w:val="22"/>
      <w:szCs w:val="22"/>
      <w:lang w:val="en-US" w:eastAsia="en-US"/>
    </w:rPr>
  </w:style>
  <w:style w:type="paragraph" w:customStyle="1" w:styleId="RectoRRH">
    <w:name w:val="Recto_(RRH)"/>
    <w:autoRedefine/>
    <w:qFormat/>
    <w:rsid w:val="00586A35"/>
    <w:pPr>
      <w:jc w:val="right"/>
    </w:pPr>
    <w:rPr>
      <w:rFonts w:ascii="Linux Libertine" w:eastAsia="Times New Roman" w:hAnsi="Linux Libertine" w:cs="Times New Roman"/>
      <w:sz w:val="18"/>
      <w:lang w:val="en-US" w:eastAsia="en-US"/>
    </w:rPr>
  </w:style>
  <w:style w:type="character" w:customStyle="1" w:styleId="URL">
    <w:name w:val="URL"/>
    <w:basedOn w:val="Fuentedeprrafopredeter"/>
    <w:uiPriority w:val="1"/>
    <w:qFormat/>
    <w:rsid w:val="00586A35"/>
    <w:rPr>
      <w:color w:val="auto"/>
      <w:bdr w:val="none" w:sz="0" w:space="0" w:color="auto"/>
      <w:shd w:val="clear" w:color="auto" w:fill="auto"/>
    </w:rPr>
  </w:style>
  <w:style w:type="paragraph" w:customStyle="1" w:styleId="VersoLRH">
    <w:name w:val="Verso_(LRH)"/>
    <w:autoRedefine/>
    <w:qFormat/>
    <w:rsid w:val="00586A35"/>
    <w:rPr>
      <w:rFonts w:ascii="Linux Libertine" w:eastAsia="Times New Roman" w:hAnsi="Linux Libertine" w:cs="Times New Roman"/>
      <w:sz w:val="14"/>
      <w:lang w:val="en-US" w:eastAsia="en-US"/>
    </w:rPr>
  </w:style>
  <w:style w:type="character" w:customStyle="1" w:styleId="Volume0">
    <w:name w:val="Volume"/>
    <w:basedOn w:val="Fuentedeprrafopredeter"/>
    <w:uiPriority w:val="1"/>
    <w:qFormat/>
    <w:rsid w:val="00586A35"/>
    <w:rPr>
      <w:color w:val="auto"/>
      <w:bdr w:val="none" w:sz="0" w:space="0" w:color="auto"/>
      <w:shd w:val="clear" w:color="auto" w:fill="auto"/>
    </w:rPr>
  </w:style>
  <w:style w:type="character" w:customStyle="1" w:styleId="Pages">
    <w:name w:val="Pages"/>
    <w:basedOn w:val="Fuentedeprrafopredeter"/>
    <w:uiPriority w:val="1"/>
    <w:qFormat/>
    <w:rsid w:val="00586A35"/>
    <w:rPr>
      <w:color w:val="auto"/>
      <w:bdr w:val="none" w:sz="0" w:space="0" w:color="auto"/>
      <w:shd w:val="clear" w:color="auto" w:fill="auto"/>
    </w:rPr>
  </w:style>
  <w:style w:type="character" w:customStyle="1" w:styleId="Degree">
    <w:name w:val="Degree"/>
    <w:basedOn w:val="Fuentedeprrafopredeter"/>
    <w:uiPriority w:val="1"/>
    <w:qFormat/>
    <w:rsid w:val="00586A35"/>
    <w:rPr>
      <w:color w:val="auto"/>
      <w:bdr w:val="none" w:sz="0" w:space="0" w:color="auto"/>
      <w:shd w:val="clear" w:color="auto" w:fill="auto"/>
    </w:rPr>
  </w:style>
  <w:style w:type="character" w:customStyle="1" w:styleId="Role">
    <w:name w:val="Role"/>
    <w:basedOn w:val="Fuentedeprrafopredeter"/>
    <w:uiPriority w:val="1"/>
    <w:qFormat/>
    <w:rsid w:val="00586A35"/>
    <w:rPr>
      <w:color w:val="92D050"/>
    </w:rPr>
  </w:style>
  <w:style w:type="paragraph" w:customStyle="1" w:styleId="AbsHead">
    <w:name w:val="AbsHead"/>
    <w:link w:val="AbsHeadChar"/>
    <w:autoRedefine/>
    <w:qFormat/>
    <w:rsid w:val="00CF1C04"/>
    <w:pPr>
      <w:spacing w:before="120" w:after="80" w:line="276" w:lineRule="auto"/>
      <w:jc w:val="both"/>
    </w:pPr>
    <w:rPr>
      <w:rFonts w:ascii="Linux Libertine" w:eastAsiaTheme="minorHAnsi" w:hAnsi="Linux Libertine" w:cs="Linux Libertine"/>
      <w:b/>
      <w:sz w:val="22"/>
      <w:szCs w:val="22"/>
      <w:lang w:val="fr-FR" w:eastAsia="en-US"/>
    </w:rPr>
  </w:style>
  <w:style w:type="character" w:customStyle="1" w:styleId="AbsHeadChar">
    <w:name w:val="AbsHead Char"/>
    <w:basedOn w:val="Fuentedeprrafopredeter"/>
    <w:link w:val="AbsHead"/>
    <w:rsid w:val="00CF1C04"/>
    <w:rPr>
      <w:rFonts w:ascii="Linux Libertine" w:eastAsiaTheme="minorHAnsi" w:hAnsi="Linux Libertine" w:cs="Linux Libertine"/>
      <w:b/>
      <w:sz w:val="22"/>
      <w:szCs w:val="22"/>
      <w:lang w:val="fr-FR" w:eastAsia="en-US"/>
    </w:rPr>
  </w:style>
  <w:style w:type="character" w:customStyle="1" w:styleId="AcceptedDate">
    <w:name w:val="AcceptedDate"/>
    <w:basedOn w:val="Fuentedeprrafopredeter"/>
    <w:uiPriority w:val="1"/>
    <w:qFormat/>
    <w:rsid w:val="00586A35"/>
    <w:rPr>
      <w:color w:val="FF0000"/>
    </w:rPr>
  </w:style>
  <w:style w:type="paragraph" w:customStyle="1" w:styleId="AckHead">
    <w:name w:val="AckHead"/>
    <w:link w:val="AckHeadChar"/>
    <w:autoRedefine/>
    <w:qFormat/>
    <w:rsid w:val="00586A35"/>
    <w:pPr>
      <w:spacing w:before="220" w:after="40"/>
    </w:pPr>
    <w:rPr>
      <w:rFonts w:ascii="Linux Libertine" w:eastAsiaTheme="minorHAnsi" w:hAnsi="Linux Libertine" w:cs="Linux Libertine"/>
      <w:b/>
      <w:sz w:val="22"/>
      <w:szCs w:val="22"/>
      <w:lang w:val="en-US" w:eastAsia="en-US"/>
    </w:rPr>
  </w:style>
  <w:style w:type="character" w:customStyle="1" w:styleId="AckHeadChar">
    <w:name w:val="AckHead Char"/>
    <w:basedOn w:val="Fuentedeprrafopredeter"/>
    <w:link w:val="AckHead"/>
    <w:rsid w:val="00586A35"/>
    <w:rPr>
      <w:rFonts w:ascii="Linux Libertine" w:eastAsiaTheme="minorHAnsi" w:hAnsi="Linux Libertine" w:cs="Linux Libertine"/>
      <w:b/>
      <w:sz w:val="22"/>
      <w:szCs w:val="22"/>
      <w:lang w:val="en-US" w:eastAsia="en-US"/>
    </w:rPr>
  </w:style>
  <w:style w:type="paragraph" w:customStyle="1" w:styleId="AckPara">
    <w:name w:val="AckPara"/>
    <w:autoRedefine/>
    <w:qFormat/>
    <w:rsid w:val="00586A35"/>
    <w:pPr>
      <w:spacing w:line="264" w:lineRule="auto"/>
      <w:jc w:val="both"/>
    </w:pPr>
    <w:rPr>
      <w:rFonts w:ascii="Linux Libertine" w:eastAsiaTheme="minorHAnsi" w:hAnsi="Linux Libertine" w:cstheme="minorBidi"/>
      <w:sz w:val="18"/>
      <w:szCs w:val="22"/>
      <w:lang w:val="en-US" w:eastAsia="en-US"/>
    </w:rPr>
  </w:style>
  <w:style w:type="character" w:customStyle="1" w:styleId="AppendixChar">
    <w:name w:val="Appendix Char"/>
    <w:basedOn w:val="Fuentedeprrafopredeter"/>
    <w:link w:val="Appendix"/>
    <w:rsid w:val="00586A35"/>
    <w:rPr>
      <w:rFonts w:asciiTheme="majorHAnsi" w:eastAsiaTheme="minorHAnsi" w:hAnsiTheme="majorHAnsi" w:cstheme="minorBidi"/>
      <w:color w:val="1F497D" w:themeColor="text2"/>
      <w:sz w:val="28"/>
      <w:szCs w:val="22"/>
      <w:lang w:val="en-US" w:eastAsia="en-US"/>
    </w:rPr>
  </w:style>
  <w:style w:type="paragraph" w:customStyle="1" w:styleId="AppendixH1">
    <w:name w:val="AppendixH1"/>
    <w:qFormat/>
    <w:rsid w:val="00586A35"/>
    <w:pPr>
      <w:spacing w:before="340" w:after="40"/>
    </w:pPr>
    <w:rPr>
      <w:rFonts w:ascii="Linux Libertine" w:eastAsia="Times New Roman" w:hAnsi="Linux Libertine" w:cs="Linux Libertine"/>
      <w:b/>
      <w:sz w:val="22"/>
      <w:lang w:val="en-US" w:eastAsia="en-US"/>
    </w:rPr>
  </w:style>
  <w:style w:type="paragraph" w:customStyle="1" w:styleId="AppendixH2">
    <w:name w:val="AppendixH2"/>
    <w:qFormat/>
    <w:rsid w:val="00586A35"/>
    <w:pPr>
      <w:autoSpaceDE w:val="0"/>
      <w:autoSpaceDN w:val="0"/>
      <w:adjustRightInd w:val="0"/>
      <w:spacing w:before="60" w:after="40"/>
    </w:pPr>
    <w:rPr>
      <w:rFonts w:ascii="Linux Libertine" w:eastAsiaTheme="minorHAnsi" w:hAnsi="Linux Libertine" w:cs="Linux Libertine"/>
      <w:b/>
      <w:sz w:val="22"/>
      <w:szCs w:val="24"/>
      <w:lang w:val="en-US" w:eastAsia="en-US"/>
    </w:rPr>
  </w:style>
  <w:style w:type="paragraph" w:customStyle="1" w:styleId="AppendixH3">
    <w:name w:val="AppendixH3"/>
    <w:qFormat/>
    <w:rsid w:val="00586A35"/>
    <w:pPr>
      <w:autoSpaceDE w:val="0"/>
      <w:autoSpaceDN w:val="0"/>
      <w:adjustRightInd w:val="0"/>
      <w:spacing w:before="60" w:after="140"/>
      <w:ind w:left="240"/>
    </w:pPr>
    <w:rPr>
      <w:rFonts w:ascii="Linux Biolinum" w:eastAsiaTheme="minorHAnsi" w:hAnsi="Linux Biolinum" w:cs="Linux Biolinum"/>
      <w:i/>
      <w:sz w:val="18"/>
      <w:szCs w:val="24"/>
      <w:lang w:val="en-US" w:eastAsia="en-US"/>
    </w:rPr>
  </w:style>
  <w:style w:type="character" w:customStyle="1" w:styleId="ArticleTitle">
    <w:name w:val="ArticleTitle"/>
    <w:basedOn w:val="Fuentedeprrafopredeter"/>
    <w:uiPriority w:val="1"/>
    <w:qFormat/>
    <w:rsid w:val="00586A35"/>
    <w:rPr>
      <w:color w:val="auto"/>
      <w:bdr w:val="none" w:sz="0" w:space="0" w:color="auto"/>
      <w:shd w:val="clear" w:color="auto" w:fill="auto"/>
    </w:rPr>
  </w:style>
  <w:style w:type="paragraph" w:customStyle="1" w:styleId="AuthNotes">
    <w:name w:val="AuthNotes"/>
    <w:qFormat/>
    <w:rsid w:val="00586A35"/>
    <w:pPr>
      <w:spacing w:after="200" w:line="276" w:lineRule="auto"/>
    </w:pPr>
    <w:rPr>
      <w:rFonts w:asciiTheme="minorHAnsi" w:eastAsiaTheme="minorHAnsi" w:hAnsiTheme="minorHAnsi" w:cstheme="minorBidi"/>
      <w:color w:val="4F6228" w:themeColor="accent3" w:themeShade="80"/>
      <w:sz w:val="22"/>
      <w:szCs w:val="22"/>
      <w:lang w:val="en-US" w:eastAsia="en-US"/>
    </w:rPr>
  </w:style>
  <w:style w:type="character" w:customStyle="1" w:styleId="author-comment">
    <w:name w:val="author-comment"/>
    <w:basedOn w:val="Fuentedeprrafopredeter"/>
    <w:uiPriority w:val="1"/>
    <w:qFormat/>
    <w:rsid w:val="00586A35"/>
    <w:rPr>
      <w:color w:val="8064A2" w:themeColor="accent4"/>
    </w:rPr>
  </w:style>
  <w:style w:type="paragraph" w:customStyle="1" w:styleId="Authors">
    <w:name w:val="Authors"/>
    <w:link w:val="AuthorsChar"/>
    <w:autoRedefine/>
    <w:qFormat/>
    <w:rsid w:val="00586A35"/>
    <w:pPr>
      <w:spacing w:before="280" w:after="160"/>
    </w:pPr>
    <w:rPr>
      <w:rFonts w:ascii="Linux Libertine" w:eastAsiaTheme="minorHAnsi" w:hAnsi="Linux Libertine" w:cs="Linux Libertine"/>
      <w:sz w:val="24"/>
      <w:szCs w:val="22"/>
      <w:lang w:val="en-US" w:eastAsia="en-US"/>
    </w:rPr>
  </w:style>
  <w:style w:type="character" w:customStyle="1" w:styleId="AuthorsChar">
    <w:name w:val="Authors Char"/>
    <w:basedOn w:val="Fuentedeprrafopredeter"/>
    <w:link w:val="Authors"/>
    <w:rsid w:val="00586A35"/>
    <w:rPr>
      <w:rFonts w:ascii="Linux Libertine" w:eastAsiaTheme="minorHAnsi" w:hAnsi="Linux Libertine" w:cs="Linux Libertine"/>
      <w:sz w:val="24"/>
      <w:szCs w:val="22"/>
      <w:lang w:val="en-US" w:eastAsia="en-US"/>
    </w:rPr>
  </w:style>
  <w:style w:type="character" w:customStyle="1" w:styleId="BookTitle">
    <w:name w:val="BookTitle"/>
    <w:basedOn w:val="Fuentedeprrafopredeter"/>
    <w:uiPriority w:val="1"/>
    <w:qFormat/>
    <w:rsid w:val="00586A35"/>
    <w:rPr>
      <w:color w:val="auto"/>
      <w:bdr w:val="none" w:sz="0" w:space="0" w:color="auto"/>
      <w:shd w:val="clear" w:color="auto" w:fill="auto"/>
    </w:rPr>
  </w:style>
  <w:style w:type="paragraph" w:customStyle="1" w:styleId="BoxText">
    <w:name w:val="BoxText"/>
    <w:qFormat/>
    <w:rsid w:val="00586A35"/>
    <w:pPr>
      <w:spacing w:after="200" w:line="276" w:lineRule="auto"/>
    </w:pPr>
    <w:rPr>
      <w:rFonts w:asciiTheme="minorHAnsi" w:eastAsiaTheme="minorHAnsi" w:hAnsiTheme="minorHAnsi" w:cstheme="minorBidi"/>
      <w:sz w:val="18"/>
      <w:szCs w:val="22"/>
      <w:lang w:val="en-US" w:eastAsia="en-US"/>
    </w:rPr>
  </w:style>
  <w:style w:type="paragraph" w:customStyle="1" w:styleId="BoxTitle">
    <w:name w:val="BoxTitle"/>
    <w:basedOn w:val="Normal"/>
    <w:qFormat/>
    <w:rsid w:val="00586A35"/>
    <w:rPr>
      <w:rFonts w:asciiTheme="majorHAnsi" w:hAnsiTheme="majorHAnsi" w:cs="Times New Roman"/>
      <w:sz w:val="24"/>
      <w:szCs w:val="24"/>
    </w:rPr>
  </w:style>
  <w:style w:type="character" w:customStyle="1" w:styleId="City">
    <w:name w:val="City"/>
    <w:basedOn w:val="Fuentedeprrafopredeter"/>
    <w:uiPriority w:val="1"/>
    <w:qFormat/>
    <w:rsid w:val="00586A35"/>
    <w:rPr>
      <w:color w:val="auto"/>
      <w:bdr w:val="none" w:sz="0" w:space="0" w:color="auto"/>
      <w:shd w:val="clear" w:color="auto" w:fill="auto"/>
    </w:rPr>
  </w:style>
  <w:style w:type="character" w:customStyle="1" w:styleId="Collab">
    <w:name w:val="Collab"/>
    <w:basedOn w:val="Fuentedeprrafopredeter"/>
    <w:uiPriority w:val="1"/>
    <w:qFormat/>
    <w:rsid w:val="00586A35"/>
    <w:rPr>
      <w:color w:val="auto"/>
      <w:bdr w:val="none" w:sz="0" w:space="0" w:color="auto"/>
      <w:shd w:val="clear" w:color="auto" w:fill="auto"/>
    </w:rPr>
  </w:style>
  <w:style w:type="character" w:customStyle="1" w:styleId="ConfDate">
    <w:name w:val="ConfDate"/>
    <w:basedOn w:val="Fuentedeprrafopredeter"/>
    <w:uiPriority w:val="1"/>
    <w:rsid w:val="00586A35"/>
    <w:rPr>
      <w:rFonts w:ascii="Times New Roman" w:hAnsi="Times New Roman"/>
      <w:color w:val="FF0066"/>
      <w:sz w:val="20"/>
    </w:rPr>
  </w:style>
  <w:style w:type="character" w:customStyle="1" w:styleId="ConfLoc">
    <w:name w:val="ConfLoc"/>
    <w:basedOn w:val="Fuentedeprrafopredeter"/>
    <w:uiPriority w:val="1"/>
    <w:rsid w:val="00586A35"/>
    <w:rPr>
      <w:color w:val="003300"/>
      <w:bdr w:val="none" w:sz="0" w:space="0" w:color="auto"/>
      <w:shd w:val="clear" w:color="auto" w:fill="9999FF"/>
    </w:rPr>
  </w:style>
  <w:style w:type="character" w:customStyle="1" w:styleId="ConfName">
    <w:name w:val="ConfName"/>
    <w:basedOn w:val="Fuentedeprrafopredeter"/>
    <w:uiPriority w:val="1"/>
    <w:qFormat/>
    <w:rsid w:val="00586A35"/>
    <w:rPr>
      <w:color w:val="15BDBD"/>
    </w:rPr>
  </w:style>
  <w:style w:type="paragraph" w:customStyle="1" w:styleId="Correspondence">
    <w:name w:val="Correspondence"/>
    <w:basedOn w:val="Normal"/>
    <w:link w:val="CorrespondenceChar"/>
    <w:autoRedefine/>
    <w:qFormat/>
    <w:rsid w:val="00586A35"/>
    <w:rPr>
      <w:color w:val="215868" w:themeColor="accent5" w:themeShade="80"/>
    </w:rPr>
  </w:style>
  <w:style w:type="character" w:customStyle="1" w:styleId="CorrespondenceChar">
    <w:name w:val="Correspondence Char"/>
    <w:basedOn w:val="Fuentedeprrafopredeter"/>
    <w:link w:val="Correspondence"/>
    <w:rsid w:val="00586A35"/>
    <w:rPr>
      <w:rFonts w:ascii="Linux Libertine" w:eastAsiaTheme="minorHAnsi" w:hAnsi="Linux Libertine" w:cstheme="minorBidi"/>
      <w:color w:val="215868" w:themeColor="accent5" w:themeShade="80"/>
      <w:sz w:val="18"/>
      <w:szCs w:val="22"/>
      <w:lang w:val="en-US" w:eastAsia="en-US"/>
    </w:rPr>
  </w:style>
  <w:style w:type="character" w:customStyle="1" w:styleId="Country">
    <w:name w:val="Country"/>
    <w:basedOn w:val="Fuentedeprrafopredeter"/>
    <w:uiPriority w:val="1"/>
    <w:qFormat/>
    <w:rsid w:val="00586A35"/>
    <w:rPr>
      <w:color w:val="auto"/>
      <w:bdr w:val="none" w:sz="0" w:space="0" w:color="auto"/>
      <w:shd w:val="clear" w:color="auto" w:fill="auto"/>
    </w:rPr>
  </w:style>
  <w:style w:type="paragraph" w:customStyle="1" w:styleId="DefItem">
    <w:name w:val="DefItem"/>
    <w:basedOn w:val="Normal"/>
    <w:autoRedefine/>
    <w:qFormat/>
    <w:rsid w:val="00586A35"/>
    <w:pPr>
      <w:spacing w:after="80"/>
      <w:ind w:left="720"/>
    </w:pPr>
    <w:rPr>
      <w:color w:val="632423" w:themeColor="accent2" w:themeShade="80"/>
    </w:rPr>
  </w:style>
  <w:style w:type="paragraph" w:customStyle="1" w:styleId="DisplayFormula">
    <w:name w:val="DisplayFormula"/>
    <w:link w:val="DisplayFormulaChar"/>
    <w:qFormat/>
    <w:rsid w:val="00586A35"/>
    <w:pPr>
      <w:spacing w:before="100" w:after="100"/>
    </w:pPr>
    <w:rPr>
      <w:rFonts w:ascii="Linux Libertine" w:eastAsiaTheme="minorHAnsi" w:hAnsi="Linux Libertine" w:cstheme="minorBidi"/>
      <w:sz w:val="18"/>
      <w:szCs w:val="22"/>
      <w:lang w:val="en-US" w:eastAsia="en-US"/>
    </w:rPr>
  </w:style>
  <w:style w:type="character" w:customStyle="1" w:styleId="DisplayFormulaChar">
    <w:name w:val="DisplayFormula Char"/>
    <w:basedOn w:val="Fuentedeprrafopredeter"/>
    <w:link w:val="DisplayFormula"/>
    <w:rsid w:val="00586A35"/>
    <w:rPr>
      <w:rFonts w:ascii="Linux Libertine" w:eastAsiaTheme="minorHAnsi" w:hAnsi="Linux Libertine" w:cstheme="minorBidi"/>
      <w:sz w:val="18"/>
      <w:szCs w:val="22"/>
      <w:lang w:val="en-US" w:eastAsia="en-US"/>
    </w:rPr>
  </w:style>
  <w:style w:type="character" w:customStyle="1" w:styleId="EdFirstName">
    <w:name w:val="EdFirstName"/>
    <w:basedOn w:val="Fuentedeprrafopredeter"/>
    <w:uiPriority w:val="1"/>
    <w:qFormat/>
    <w:rsid w:val="00586A35"/>
    <w:rPr>
      <w:color w:val="auto"/>
      <w:bdr w:val="none" w:sz="0" w:space="0" w:color="auto"/>
      <w:shd w:val="clear" w:color="auto" w:fill="auto"/>
    </w:rPr>
  </w:style>
  <w:style w:type="character" w:customStyle="1" w:styleId="Edition">
    <w:name w:val="Edition"/>
    <w:basedOn w:val="Fuentedeprrafopredeter"/>
    <w:uiPriority w:val="1"/>
    <w:qFormat/>
    <w:rsid w:val="00586A35"/>
    <w:rPr>
      <w:color w:val="auto"/>
      <w:bdr w:val="none" w:sz="0" w:space="0" w:color="auto"/>
      <w:shd w:val="clear" w:color="auto" w:fill="auto"/>
    </w:rPr>
  </w:style>
  <w:style w:type="character" w:customStyle="1" w:styleId="EdSurname">
    <w:name w:val="EdSurname"/>
    <w:basedOn w:val="Fuentedeprrafopredeter"/>
    <w:uiPriority w:val="1"/>
    <w:qFormat/>
    <w:rsid w:val="00586A35"/>
    <w:rPr>
      <w:color w:val="auto"/>
      <w:bdr w:val="none" w:sz="0" w:space="0" w:color="auto"/>
      <w:shd w:val="clear" w:color="auto" w:fill="auto"/>
    </w:rPr>
  </w:style>
  <w:style w:type="character" w:customStyle="1" w:styleId="Email">
    <w:name w:val="Email"/>
    <w:basedOn w:val="Fuentedeprrafopredeter"/>
    <w:uiPriority w:val="1"/>
    <w:qFormat/>
    <w:rsid w:val="00586A35"/>
    <w:rPr>
      <w:color w:val="0808B8"/>
    </w:rPr>
  </w:style>
  <w:style w:type="character" w:customStyle="1" w:styleId="Fax">
    <w:name w:val="Fax"/>
    <w:basedOn w:val="Fuentedeprrafopredeter"/>
    <w:uiPriority w:val="1"/>
    <w:qFormat/>
    <w:rsid w:val="00586A35"/>
    <w:rPr>
      <w:color w:val="C00000"/>
    </w:rPr>
  </w:style>
  <w:style w:type="paragraph" w:customStyle="1" w:styleId="FigNote">
    <w:name w:val="FigNote"/>
    <w:basedOn w:val="TableFootnote"/>
    <w:qFormat/>
    <w:rsid w:val="00586A35"/>
  </w:style>
  <w:style w:type="paragraph" w:customStyle="1" w:styleId="FigureCaption">
    <w:name w:val="FigureCaption"/>
    <w:link w:val="FigureCaptionChar"/>
    <w:autoRedefine/>
    <w:qFormat/>
    <w:rsid w:val="00A1627E"/>
    <w:pPr>
      <w:spacing w:before="220" w:after="240" w:line="276" w:lineRule="auto"/>
      <w:jc w:val="both"/>
    </w:pPr>
    <w:rPr>
      <w:rFonts w:ascii="Linux Libertine" w:eastAsiaTheme="minorHAnsi" w:hAnsi="Linux Libertine" w:cs="Linux Libertine"/>
      <w:sz w:val="18"/>
      <w:szCs w:val="22"/>
      <w:lang w:val="en-GB" w:eastAsia="ja-JP"/>
      <w14:ligatures w14:val="standard"/>
    </w:rPr>
  </w:style>
  <w:style w:type="character" w:customStyle="1" w:styleId="FigureCaptionChar">
    <w:name w:val="FigureCaption Char"/>
    <w:basedOn w:val="Fuentedeprrafopredeter"/>
    <w:link w:val="FigureCaption"/>
    <w:rsid w:val="00A1627E"/>
    <w:rPr>
      <w:rFonts w:ascii="Linux Libertine" w:eastAsiaTheme="minorHAnsi" w:hAnsi="Linux Libertine" w:cs="Linux Libertine"/>
      <w:sz w:val="18"/>
      <w:szCs w:val="22"/>
      <w:lang w:val="en-GB" w:eastAsia="ja-JP"/>
      <w14:ligatures w14:val="standard"/>
    </w:rPr>
  </w:style>
  <w:style w:type="character" w:customStyle="1" w:styleId="FirstName">
    <w:name w:val="FirstName"/>
    <w:basedOn w:val="Fuentedeprrafopredeter"/>
    <w:uiPriority w:val="1"/>
    <w:qFormat/>
    <w:rsid w:val="00586A35"/>
    <w:rPr>
      <w:color w:val="auto"/>
      <w:bdr w:val="none" w:sz="0" w:space="0" w:color="auto"/>
      <w:shd w:val="clear" w:color="auto" w:fill="auto"/>
    </w:rPr>
  </w:style>
  <w:style w:type="character" w:customStyle="1" w:styleId="focus">
    <w:name w:val="focus"/>
    <w:basedOn w:val="Fuentedeprrafopredeter"/>
    <w:rsid w:val="00586A35"/>
  </w:style>
  <w:style w:type="character" w:customStyle="1" w:styleId="FundAgency">
    <w:name w:val="FundAgency"/>
    <w:basedOn w:val="Fuentedeprrafopredeter"/>
    <w:uiPriority w:val="1"/>
    <w:qFormat/>
    <w:rPr>
      <w:color w:val="666699"/>
    </w:rPr>
  </w:style>
  <w:style w:type="character" w:customStyle="1" w:styleId="FundNumber">
    <w:name w:val="FundNumber"/>
    <w:basedOn w:val="Fuentedeprrafopredeter"/>
    <w:uiPriority w:val="1"/>
    <w:qFormat/>
    <w:rPr>
      <w:color w:val="9900FF"/>
    </w:rPr>
  </w:style>
  <w:style w:type="paragraph" w:customStyle="1" w:styleId="GlossaryHead">
    <w:name w:val="GlossaryHead"/>
    <w:basedOn w:val="Head1"/>
    <w:qFormat/>
    <w:rsid w:val="00586A35"/>
    <w:rPr>
      <w:rFonts w:asciiTheme="majorHAnsi" w:hAnsiTheme="majorHAnsi"/>
      <w:color w:val="943634" w:themeColor="accent2" w:themeShade="BF"/>
      <w:sz w:val="28"/>
    </w:rPr>
  </w:style>
  <w:style w:type="character" w:customStyle="1" w:styleId="Issue">
    <w:name w:val="Issue"/>
    <w:basedOn w:val="Fuentedeprrafopredeter"/>
    <w:uiPriority w:val="1"/>
    <w:qFormat/>
    <w:rsid w:val="00586A35"/>
    <w:rPr>
      <w:color w:val="auto"/>
      <w:bdr w:val="none" w:sz="0" w:space="0" w:color="auto"/>
      <w:shd w:val="clear" w:color="auto" w:fill="auto"/>
    </w:rPr>
  </w:style>
  <w:style w:type="character" w:customStyle="1" w:styleId="JournalTitle">
    <w:name w:val="JournalTitle"/>
    <w:basedOn w:val="Fuentedeprrafopredeter"/>
    <w:uiPriority w:val="1"/>
    <w:qFormat/>
    <w:rsid w:val="00586A35"/>
    <w:rPr>
      <w:color w:val="auto"/>
      <w:bdr w:val="none" w:sz="0" w:space="0" w:color="auto"/>
      <w:shd w:val="clear" w:color="auto" w:fill="auto"/>
    </w:rPr>
  </w:style>
  <w:style w:type="paragraph" w:customStyle="1" w:styleId="KeyWordHead">
    <w:name w:val="KeyWordHead"/>
    <w:autoRedefine/>
    <w:qFormat/>
    <w:rsid w:val="00586A35"/>
    <w:pPr>
      <w:spacing w:before="200" w:after="20"/>
    </w:pPr>
    <w:rPr>
      <w:rFonts w:ascii="Linux Libertine" w:eastAsiaTheme="minorHAnsi" w:hAnsi="Linux Libertine" w:cs="Linux Libertine"/>
      <w:b/>
      <w:sz w:val="22"/>
      <w:szCs w:val="22"/>
      <w:lang w:val="en-US" w:eastAsia="en-US"/>
    </w:rPr>
  </w:style>
  <w:style w:type="paragraph" w:customStyle="1" w:styleId="KeyWords">
    <w:name w:val="KeyWords"/>
    <w:basedOn w:val="Normal"/>
    <w:qFormat/>
    <w:rsid w:val="00586A35"/>
    <w:pPr>
      <w:spacing w:before="60" w:after="60"/>
    </w:pPr>
  </w:style>
  <w:style w:type="character" w:customStyle="1" w:styleId="Label">
    <w:name w:val="Label"/>
    <w:basedOn w:val="Fuentedeprrafopredeter"/>
    <w:uiPriority w:val="1"/>
    <w:qFormat/>
    <w:rsid w:val="00586A35"/>
    <w:rPr>
      <w:rFonts w:ascii="Linux Libertine" w:hAnsi="Linux Libertine"/>
      <w:b w:val="0"/>
      <w:color w:val="auto"/>
    </w:rPr>
  </w:style>
  <w:style w:type="character" w:customStyle="1" w:styleId="MiscDate">
    <w:name w:val="MiscDate"/>
    <w:basedOn w:val="Fuentedeprrafopredeter"/>
    <w:uiPriority w:val="1"/>
    <w:qFormat/>
    <w:rsid w:val="00586A35"/>
    <w:rPr>
      <w:color w:val="7030A0"/>
    </w:rPr>
  </w:style>
  <w:style w:type="character" w:customStyle="1" w:styleId="name-alternative">
    <w:name w:val="name-alternative"/>
    <w:basedOn w:val="Fuentedeprrafopredeter"/>
    <w:uiPriority w:val="1"/>
    <w:qFormat/>
    <w:rsid w:val="00586A35"/>
    <w:rPr>
      <w:color w:val="0D0D0D" w:themeColor="text1" w:themeTint="F2"/>
    </w:rPr>
  </w:style>
  <w:style w:type="paragraph" w:customStyle="1" w:styleId="NomenclatureHead">
    <w:name w:val="NomenclatureHead"/>
    <w:basedOn w:val="Normal"/>
    <w:qFormat/>
    <w:rsid w:val="00586A35"/>
    <w:rPr>
      <w:rFonts w:asciiTheme="majorHAnsi" w:hAnsiTheme="majorHAnsi"/>
      <w:color w:val="943634" w:themeColor="accent2" w:themeShade="BF"/>
      <w:sz w:val="28"/>
    </w:rPr>
  </w:style>
  <w:style w:type="character" w:customStyle="1" w:styleId="OrgDiv">
    <w:name w:val="OrgDiv"/>
    <w:basedOn w:val="Fuentedeprrafopredeter"/>
    <w:uiPriority w:val="1"/>
    <w:qFormat/>
    <w:rsid w:val="00586A35"/>
    <w:rPr>
      <w:color w:val="548DD4" w:themeColor="text2" w:themeTint="99"/>
    </w:rPr>
  </w:style>
  <w:style w:type="character" w:customStyle="1" w:styleId="OrgName">
    <w:name w:val="OrgName"/>
    <w:basedOn w:val="Fuentedeprrafopredeter"/>
    <w:uiPriority w:val="1"/>
    <w:qFormat/>
    <w:rsid w:val="00586A35"/>
    <w:rPr>
      <w:color w:val="17365D" w:themeColor="text2" w:themeShade="BF"/>
    </w:rPr>
  </w:style>
  <w:style w:type="paragraph" w:customStyle="1" w:styleId="Para">
    <w:name w:val="Para"/>
    <w:autoRedefine/>
    <w:qFormat/>
    <w:rsid w:val="00290D19"/>
    <w:pPr>
      <w:spacing w:line="264" w:lineRule="auto"/>
      <w:jc w:val="both"/>
    </w:pPr>
    <w:rPr>
      <w:rFonts w:ascii="Linux Libertine" w:eastAsiaTheme="minorHAnsi" w:hAnsi="Linux Libertine" w:cstheme="minorBidi"/>
      <w:sz w:val="18"/>
      <w:szCs w:val="22"/>
      <w:lang w:val="en-US" w:eastAsia="en-US"/>
    </w:rPr>
  </w:style>
  <w:style w:type="character" w:customStyle="1" w:styleId="PatentNum">
    <w:name w:val="PatentNum"/>
    <w:basedOn w:val="Fuentedeprrafopredeter"/>
    <w:uiPriority w:val="1"/>
    <w:qFormat/>
    <w:rsid w:val="00586A35"/>
    <w:rPr>
      <w:color w:val="0000FF"/>
    </w:rPr>
  </w:style>
  <w:style w:type="character" w:customStyle="1" w:styleId="Phone">
    <w:name w:val="Phone"/>
    <w:basedOn w:val="Fuentedeprrafopredeter"/>
    <w:uiPriority w:val="1"/>
    <w:qFormat/>
    <w:rsid w:val="00586A35"/>
    <w:rPr>
      <w:color w:val="A0502C"/>
    </w:rPr>
  </w:style>
  <w:style w:type="character" w:customStyle="1" w:styleId="PinCode">
    <w:name w:val="PinCode"/>
    <w:basedOn w:val="Fuentedeprrafopredeter"/>
    <w:uiPriority w:val="1"/>
    <w:qFormat/>
    <w:rsid w:val="00586A35"/>
    <w:rPr>
      <w:color w:val="808000"/>
    </w:rPr>
  </w:style>
  <w:style w:type="character" w:styleId="Textodelmarcadordeposicin">
    <w:name w:val="Placeholder Text"/>
    <w:basedOn w:val="Fuentedeprrafopredeter"/>
    <w:uiPriority w:val="99"/>
    <w:semiHidden/>
    <w:rsid w:val="00586A35"/>
    <w:rPr>
      <w:color w:val="808080"/>
    </w:rPr>
  </w:style>
  <w:style w:type="paragraph" w:customStyle="1" w:styleId="Poem">
    <w:name w:val="Poem"/>
    <w:basedOn w:val="Normal"/>
    <w:qFormat/>
    <w:rsid w:val="00586A35"/>
    <w:pPr>
      <w:ind w:left="1440"/>
    </w:pPr>
    <w:rPr>
      <w:color w:val="4F6228" w:themeColor="accent3" w:themeShade="80"/>
    </w:rPr>
  </w:style>
  <w:style w:type="paragraph" w:customStyle="1" w:styleId="PoemSource">
    <w:name w:val="PoemSource"/>
    <w:basedOn w:val="Normal"/>
    <w:qFormat/>
    <w:rsid w:val="00586A35"/>
    <w:pPr>
      <w:jc w:val="right"/>
    </w:pPr>
    <w:rPr>
      <w:color w:val="4F6228" w:themeColor="accent3" w:themeShade="80"/>
    </w:rPr>
  </w:style>
  <w:style w:type="character" w:customStyle="1" w:styleId="Prefix">
    <w:name w:val="Prefix"/>
    <w:basedOn w:val="Fuentedeprrafopredeter"/>
    <w:uiPriority w:val="1"/>
    <w:qFormat/>
    <w:rsid w:val="00586A35"/>
    <w:rPr>
      <w:color w:val="auto"/>
      <w:bdr w:val="none" w:sz="0" w:space="0" w:color="auto"/>
      <w:shd w:val="clear" w:color="auto" w:fill="auto"/>
    </w:rPr>
  </w:style>
  <w:style w:type="paragraph" w:customStyle="1" w:styleId="Source0">
    <w:name w:val="Source"/>
    <w:basedOn w:val="Normal"/>
    <w:qFormat/>
    <w:rsid w:val="00586A35"/>
    <w:pPr>
      <w:spacing w:after="200" w:line="276" w:lineRule="auto"/>
      <w:ind w:left="720"/>
      <w:jc w:val="right"/>
    </w:pPr>
    <w:rPr>
      <w:rFonts w:asciiTheme="minorHAnsi" w:hAnsiTheme="minorHAnsi"/>
      <w:sz w:val="22"/>
    </w:rPr>
  </w:style>
  <w:style w:type="character" w:customStyle="1" w:styleId="ReceivedDate">
    <w:name w:val="ReceivedDate"/>
    <w:basedOn w:val="Fuentedeprrafopredeter"/>
    <w:uiPriority w:val="1"/>
    <w:qFormat/>
    <w:rsid w:val="00586A35"/>
    <w:rPr>
      <w:color w:val="00B050"/>
    </w:rPr>
  </w:style>
  <w:style w:type="paragraph" w:customStyle="1" w:styleId="ReferenceHead">
    <w:name w:val="ReferenceHead"/>
    <w:autoRedefine/>
    <w:qFormat/>
    <w:rsid w:val="00586A35"/>
    <w:pPr>
      <w:spacing w:before="200" w:after="40"/>
    </w:pPr>
    <w:rPr>
      <w:rFonts w:ascii="Linux Libertine" w:eastAsiaTheme="minorHAnsi" w:hAnsi="Linux Libertine" w:cs="Linux Libertine"/>
      <w:b/>
      <w:sz w:val="22"/>
      <w:szCs w:val="22"/>
      <w:lang w:val="en-US" w:eastAsia="en-US"/>
    </w:rPr>
  </w:style>
  <w:style w:type="character" w:customStyle="1" w:styleId="RefMisc">
    <w:name w:val="RefMisc"/>
    <w:basedOn w:val="Fuentedeprrafopredeter"/>
    <w:uiPriority w:val="1"/>
    <w:qFormat/>
    <w:rsid w:val="00586A35"/>
    <w:rPr>
      <w:color w:val="auto"/>
      <w:bdr w:val="none" w:sz="0" w:space="0" w:color="auto"/>
      <w:shd w:val="clear" w:color="auto" w:fill="auto"/>
    </w:rPr>
  </w:style>
  <w:style w:type="character" w:customStyle="1" w:styleId="RevisedDate">
    <w:name w:val="RevisedDate"/>
    <w:basedOn w:val="Fuentedeprrafopredeter"/>
    <w:uiPriority w:val="1"/>
    <w:qFormat/>
    <w:rsid w:val="00586A35"/>
    <w:rPr>
      <w:color w:val="0070C0"/>
    </w:rPr>
  </w:style>
  <w:style w:type="paragraph" w:customStyle="1" w:styleId="SignatureAff">
    <w:name w:val="SignatureAff"/>
    <w:basedOn w:val="Normal"/>
    <w:qFormat/>
    <w:rsid w:val="00586A35"/>
    <w:pPr>
      <w:jc w:val="right"/>
    </w:pPr>
  </w:style>
  <w:style w:type="paragraph" w:customStyle="1" w:styleId="SignatureBlock">
    <w:name w:val="SignatureBlock"/>
    <w:basedOn w:val="Normal"/>
    <w:qFormat/>
    <w:rsid w:val="00586A35"/>
    <w:pPr>
      <w:jc w:val="right"/>
    </w:pPr>
    <w:rPr>
      <w:bdr w:val="dotted" w:sz="4" w:space="0" w:color="auto"/>
    </w:rPr>
  </w:style>
  <w:style w:type="character" w:customStyle="1" w:styleId="State">
    <w:name w:val="State"/>
    <w:basedOn w:val="Fuentedeprrafopredeter"/>
    <w:uiPriority w:val="1"/>
    <w:qFormat/>
    <w:rsid w:val="00586A35"/>
    <w:rPr>
      <w:color w:val="A70B38"/>
    </w:rPr>
  </w:style>
  <w:style w:type="paragraph" w:customStyle="1" w:styleId="StatementItalic">
    <w:name w:val="StatementItalic"/>
    <w:basedOn w:val="Normal"/>
    <w:autoRedefine/>
    <w:qFormat/>
    <w:rsid w:val="00586A35"/>
    <w:pPr>
      <w:ind w:left="720"/>
    </w:pPr>
    <w:rPr>
      <w:i/>
      <w:sz w:val="20"/>
    </w:rPr>
  </w:style>
  <w:style w:type="paragraph" w:customStyle="1" w:styleId="Statements">
    <w:name w:val="Statements"/>
    <w:basedOn w:val="Normal"/>
    <w:qFormat/>
    <w:rsid w:val="00586A35"/>
    <w:pPr>
      <w:ind w:firstLine="240"/>
    </w:pPr>
  </w:style>
  <w:style w:type="character" w:customStyle="1" w:styleId="Street">
    <w:name w:val="Street"/>
    <w:basedOn w:val="Fuentedeprrafopredeter"/>
    <w:uiPriority w:val="1"/>
    <w:qFormat/>
    <w:rsid w:val="00586A35"/>
    <w:rPr>
      <w:color w:val="auto"/>
      <w:bdr w:val="none" w:sz="0" w:space="0" w:color="auto"/>
      <w:shd w:val="clear" w:color="auto" w:fill="auto"/>
    </w:rPr>
  </w:style>
  <w:style w:type="character" w:customStyle="1" w:styleId="Suffix">
    <w:name w:val="Suffix"/>
    <w:basedOn w:val="Fuentedeprrafopredeter"/>
    <w:uiPriority w:val="1"/>
    <w:qFormat/>
    <w:rsid w:val="00586A35"/>
    <w:rPr>
      <w:color w:val="auto"/>
      <w:bdr w:val="none" w:sz="0" w:space="0" w:color="auto"/>
      <w:shd w:val="clear" w:color="auto" w:fill="auto"/>
    </w:rPr>
  </w:style>
  <w:style w:type="character" w:customStyle="1" w:styleId="Surname">
    <w:name w:val="Surname"/>
    <w:basedOn w:val="Fuentedeprrafopredeter"/>
    <w:uiPriority w:val="1"/>
    <w:qFormat/>
    <w:rsid w:val="00586A35"/>
    <w:rPr>
      <w:color w:val="auto"/>
      <w:bdr w:val="none" w:sz="0" w:space="0" w:color="auto"/>
      <w:shd w:val="clear" w:color="auto" w:fill="auto"/>
    </w:rPr>
  </w:style>
  <w:style w:type="paragraph" w:customStyle="1" w:styleId="TableCaption">
    <w:name w:val="TableCaption"/>
    <w:link w:val="TableCaptionChar"/>
    <w:autoRedefine/>
    <w:qFormat/>
    <w:rsid w:val="00586A35"/>
    <w:pPr>
      <w:spacing w:before="360" w:after="280"/>
      <w:jc w:val="center"/>
    </w:pPr>
    <w:rPr>
      <w:rFonts w:ascii="Linux Libertine" w:eastAsiaTheme="minorHAnsi" w:hAnsi="Linux Libertine" w:cs="Linux Libertine"/>
      <w:b/>
      <w:sz w:val="18"/>
      <w:szCs w:val="22"/>
      <w:lang w:val="en-US" w:eastAsia="en-US"/>
    </w:rPr>
  </w:style>
  <w:style w:type="character" w:customStyle="1" w:styleId="TableCaptionChar">
    <w:name w:val="TableCaption Char"/>
    <w:basedOn w:val="Fuentedeprrafopredeter"/>
    <w:link w:val="TableCaption"/>
    <w:rsid w:val="00586A35"/>
    <w:rPr>
      <w:rFonts w:ascii="Linux Libertine" w:eastAsiaTheme="minorHAnsi" w:hAnsi="Linux Libertine" w:cs="Linux Libertine"/>
      <w:b/>
      <w:sz w:val="18"/>
      <w:szCs w:val="22"/>
      <w:lang w:val="en-US" w:eastAsia="en-US"/>
    </w:rPr>
  </w:style>
  <w:style w:type="paragraph" w:customStyle="1" w:styleId="TableFootnote">
    <w:name w:val="TableFootnote"/>
    <w:basedOn w:val="Normal"/>
    <w:link w:val="TableFootnoteChar"/>
    <w:qFormat/>
    <w:rsid w:val="00586A35"/>
    <w:pPr>
      <w:spacing w:before="60" w:line="240" w:lineRule="auto"/>
      <w:jc w:val="center"/>
    </w:pPr>
    <w:rPr>
      <w:rFonts w:cs="Linux Libertine"/>
      <w:sz w:val="14"/>
    </w:rPr>
  </w:style>
  <w:style w:type="character" w:customStyle="1" w:styleId="TableFootnoteChar">
    <w:name w:val="TableFootnote Char"/>
    <w:basedOn w:val="Fuentedeprrafopredeter"/>
    <w:link w:val="TableFootnote"/>
    <w:rsid w:val="00586A35"/>
    <w:rPr>
      <w:rFonts w:ascii="Linux Libertine" w:eastAsiaTheme="minorHAnsi" w:hAnsi="Linux Libertine" w:cs="Linux Libertine"/>
      <w:sz w:val="14"/>
      <w:szCs w:val="22"/>
      <w:lang w:val="en-US" w:eastAsia="en-US"/>
    </w:rPr>
  </w:style>
  <w:style w:type="paragraph" w:customStyle="1" w:styleId="TitleNote">
    <w:name w:val="TitleNote"/>
    <w:basedOn w:val="AuthNotes"/>
    <w:qFormat/>
    <w:rsid w:val="00586A35"/>
    <w:rPr>
      <w:sz w:val="20"/>
    </w:rPr>
  </w:style>
  <w:style w:type="paragraph" w:customStyle="1" w:styleId="TransAbstract">
    <w:name w:val="TransAbstract"/>
    <w:basedOn w:val="Abstract"/>
    <w:qFormat/>
    <w:rsid w:val="00586A35"/>
    <w:pPr>
      <w:spacing w:after="210"/>
    </w:pPr>
  </w:style>
  <w:style w:type="character" w:customStyle="1" w:styleId="TransTitle">
    <w:name w:val="TransTitle"/>
    <w:basedOn w:val="Fuentedeprrafopredeter"/>
    <w:uiPriority w:val="1"/>
    <w:qFormat/>
    <w:rsid w:val="00586A35"/>
    <w:rPr>
      <w:color w:val="E36C0A" w:themeColor="accent6" w:themeShade="BF"/>
    </w:rPr>
  </w:style>
  <w:style w:type="character" w:customStyle="1" w:styleId="Year">
    <w:name w:val="Year"/>
    <w:basedOn w:val="Fuentedeprrafopredeter"/>
    <w:uiPriority w:val="1"/>
    <w:qFormat/>
    <w:rsid w:val="00586A35"/>
    <w:rPr>
      <w:color w:val="auto"/>
      <w:bdr w:val="none" w:sz="0" w:space="0" w:color="auto"/>
      <w:shd w:val="clear" w:color="auto" w:fill="auto"/>
    </w:rPr>
  </w:style>
  <w:style w:type="paragraph" w:customStyle="1" w:styleId="DisplayFormulaUnnum">
    <w:name w:val="DisplayFormulaUnnum"/>
    <w:basedOn w:val="Normal"/>
    <w:link w:val="DisplayFormulaUnnumChar"/>
    <w:rsid w:val="00586A35"/>
  </w:style>
  <w:style w:type="character" w:customStyle="1" w:styleId="DateChar">
    <w:name w:val="Date Char"/>
    <w:basedOn w:val="Fuentedeprrafopredeter"/>
    <w:uiPriority w:val="99"/>
    <w:semiHidden/>
    <w:rsid w:val="00586A35"/>
  </w:style>
  <w:style w:type="character" w:customStyle="1" w:styleId="SubtitleChar">
    <w:name w:val="Subtitle Char"/>
    <w:basedOn w:val="Fuentedeprrafopredeter"/>
    <w:uiPriority w:val="11"/>
    <w:rsid w:val="00586A35"/>
    <w:rPr>
      <w:rFonts w:asciiTheme="majorHAnsi" w:eastAsiaTheme="majorEastAsia" w:hAnsiTheme="majorHAnsi" w:cstheme="majorBidi"/>
      <w:i/>
      <w:iCs/>
      <w:color w:val="4F81BD" w:themeColor="accent1"/>
      <w:spacing w:val="15"/>
      <w:sz w:val="24"/>
      <w:szCs w:val="24"/>
    </w:rPr>
  </w:style>
  <w:style w:type="character" w:customStyle="1" w:styleId="DisplayFormulaUnnumChar">
    <w:name w:val="DisplayFormulaUnnum Char"/>
    <w:basedOn w:val="Fuentedeprrafopredeter"/>
    <w:link w:val="DisplayFormulaUnnum"/>
    <w:rsid w:val="00586A35"/>
    <w:rPr>
      <w:rFonts w:ascii="Linux Libertine" w:eastAsiaTheme="minorHAnsi" w:hAnsi="Linux Libertine" w:cstheme="minorBidi"/>
      <w:sz w:val="18"/>
      <w:szCs w:val="22"/>
      <w:lang w:val="en-US" w:eastAsia="en-US"/>
    </w:rPr>
  </w:style>
  <w:style w:type="paragraph" w:customStyle="1" w:styleId="FigureUnnum">
    <w:name w:val="FigureUnnum"/>
    <w:basedOn w:val="Normal"/>
    <w:link w:val="FigureUnnumChar"/>
    <w:rsid w:val="00586A35"/>
  </w:style>
  <w:style w:type="character" w:customStyle="1" w:styleId="FigureUnnumChar">
    <w:name w:val="FigureUnnum Char"/>
    <w:basedOn w:val="Fuentedeprrafopredeter"/>
    <w:link w:val="FigureUnnum"/>
    <w:rsid w:val="00586A35"/>
    <w:rPr>
      <w:rFonts w:ascii="Linux Libertine" w:eastAsiaTheme="minorHAnsi" w:hAnsi="Linux Libertine" w:cstheme="minorBidi"/>
      <w:sz w:val="18"/>
      <w:szCs w:val="22"/>
      <w:lang w:val="en-US" w:eastAsia="en-US"/>
    </w:rPr>
  </w:style>
  <w:style w:type="paragraph" w:customStyle="1" w:styleId="PresentAddress">
    <w:name w:val="PresentAddress"/>
    <w:basedOn w:val="Normal"/>
    <w:link w:val="PresentAddressChar"/>
    <w:rsid w:val="00586A35"/>
  </w:style>
  <w:style w:type="character" w:customStyle="1" w:styleId="PresentAddressChar">
    <w:name w:val="PresentAddress Char"/>
    <w:basedOn w:val="Fuentedeprrafopredeter"/>
    <w:link w:val="PresentAddress"/>
    <w:rsid w:val="00586A35"/>
    <w:rPr>
      <w:rFonts w:ascii="Linux Libertine" w:eastAsiaTheme="minorHAnsi" w:hAnsi="Linux Libertine" w:cstheme="minorBidi"/>
      <w:sz w:val="18"/>
      <w:szCs w:val="22"/>
      <w:lang w:val="en-US" w:eastAsia="en-US"/>
    </w:rPr>
  </w:style>
  <w:style w:type="paragraph" w:customStyle="1" w:styleId="ParaContinue">
    <w:name w:val="ParaContinue"/>
    <w:basedOn w:val="Para"/>
    <w:link w:val="ParaContinueChar"/>
    <w:rsid w:val="00586A35"/>
  </w:style>
  <w:style w:type="character" w:customStyle="1" w:styleId="ParaContinueChar">
    <w:name w:val="ParaContinue Char"/>
    <w:basedOn w:val="Fuentedeprrafopredeter"/>
    <w:link w:val="ParaContinue"/>
    <w:rsid w:val="00586A35"/>
    <w:rPr>
      <w:rFonts w:ascii="Linux Libertine" w:eastAsiaTheme="minorHAnsi" w:hAnsi="Linux Libertine" w:cstheme="minorBidi"/>
      <w:sz w:val="18"/>
      <w:szCs w:val="22"/>
      <w:lang w:val="en-US" w:eastAsia="en-US"/>
    </w:rPr>
  </w:style>
  <w:style w:type="paragraph" w:customStyle="1" w:styleId="AuthorBio">
    <w:name w:val="AuthorBio"/>
    <w:link w:val="AuthorBioChar"/>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AuthorBioChar">
    <w:name w:val="AuthorBio Char"/>
    <w:basedOn w:val="Fuentedeprrafopredeter"/>
    <w:link w:val="AuthorBio"/>
    <w:rsid w:val="00586A35"/>
    <w:rPr>
      <w:rFonts w:asciiTheme="minorHAnsi" w:eastAsiaTheme="minorHAnsi" w:hAnsiTheme="minorHAnsi" w:cstheme="minorBidi"/>
      <w:sz w:val="22"/>
      <w:szCs w:val="22"/>
      <w:lang w:val="en-US" w:eastAsia="en-US"/>
    </w:rPr>
  </w:style>
  <w:style w:type="paragraph" w:customStyle="1" w:styleId="DocHead">
    <w:name w:val="DocHead"/>
    <w:basedOn w:val="Normal"/>
    <w:autoRedefine/>
    <w:qFormat/>
    <w:rsid w:val="00586A35"/>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Proceeding">
    <w:name w:val="Proceeding"/>
    <w:basedOn w:val="Fuentedeprrafopredeter"/>
    <w:uiPriority w:val="1"/>
    <w:qFormat/>
    <w:rsid w:val="00586A35"/>
    <w:rPr>
      <w:color w:val="auto"/>
      <w:bdr w:val="none" w:sz="0" w:space="0" w:color="auto"/>
      <w:shd w:val="clear" w:color="auto" w:fill="auto"/>
    </w:rPr>
  </w:style>
  <w:style w:type="character" w:customStyle="1" w:styleId="Report">
    <w:name w:val="Report"/>
    <w:basedOn w:val="Fuentedeprrafopredeter"/>
    <w:uiPriority w:val="1"/>
    <w:qFormat/>
    <w:rsid w:val="00586A35"/>
    <w:rPr>
      <w:bdr w:val="none" w:sz="0" w:space="0" w:color="auto"/>
      <w:shd w:val="clear" w:color="auto" w:fill="auto"/>
    </w:rPr>
  </w:style>
  <w:style w:type="character" w:customStyle="1" w:styleId="Thesis">
    <w:name w:val="Thesis"/>
    <w:basedOn w:val="Fuentedeprrafopredeter"/>
    <w:uiPriority w:val="1"/>
    <w:qFormat/>
    <w:rsid w:val="00586A35"/>
    <w:rPr>
      <w:color w:val="auto"/>
      <w:bdr w:val="none" w:sz="0" w:space="0" w:color="auto"/>
      <w:shd w:val="clear" w:color="auto" w:fill="auto"/>
    </w:rPr>
  </w:style>
  <w:style w:type="character" w:customStyle="1" w:styleId="Issn">
    <w:name w:val="Issn"/>
    <w:basedOn w:val="Fuentedeprrafopredeter"/>
    <w:uiPriority w:val="1"/>
    <w:qFormat/>
    <w:rsid w:val="00586A35"/>
    <w:rPr>
      <w:bdr w:val="none" w:sz="0" w:space="0" w:color="auto"/>
      <w:shd w:val="clear" w:color="auto" w:fill="auto"/>
    </w:rPr>
  </w:style>
  <w:style w:type="character" w:customStyle="1" w:styleId="Isbn">
    <w:name w:val="Isbn"/>
    <w:basedOn w:val="Fuentedeprrafopredeter"/>
    <w:uiPriority w:val="1"/>
    <w:qFormat/>
    <w:rsid w:val="00586A35"/>
    <w:rPr>
      <w:bdr w:val="none" w:sz="0" w:space="0" w:color="auto"/>
      <w:shd w:val="clear" w:color="auto" w:fill="auto"/>
    </w:rPr>
  </w:style>
  <w:style w:type="character" w:customStyle="1" w:styleId="Coden">
    <w:name w:val="Coden"/>
    <w:basedOn w:val="Fuentedeprrafopredeter"/>
    <w:uiPriority w:val="1"/>
    <w:qFormat/>
    <w:rsid w:val="00586A35"/>
    <w:rPr>
      <w:color w:val="auto"/>
      <w:bdr w:val="none" w:sz="0" w:space="0" w:color="auto"/>
      <w:shd w:val="clear" w:color="auto" w:fill="auto"/>
    </w:rPr>
  </w:style>
  <w:style w:type="character" w:customStyle="1" w:styleId="Patent">
    <w:name w:val="Patent"/>
    <w:basedOn w:val="Fuentedeprrafopredeter"/>
    <w:uiPriority w:val="1"/>
    <w:qFormat/>
    <w:rsid w:val="00586A35"/>
    <w:rPr>
      <w:color w:val="auto"/>
      <w:bdr w:val="none" w:sz="0" w:space="0" w:color="auto"/>
      <w:shd w:val="clear" w:color="auto" w:fill="auto"/>
    </w:rPr>
  </w:style>
  <w:style w:type="character" w:customStyle="1" w:styleId="MiddleName">
    <w:name w:val="MiddleName"/>
    <w:basedOn w:val="Fuentedeprrafopredeter"/>
    <w:uiPriority w:val="1"/>
    <w:qFormat/>
    <w:rsid w:val="00586A35"/>
    <w:rPr>
      <w:color w:val="auto"/>
      <w:bdr w:val="none" w:sz="0" w:space="0" w:color="auto"/>
      <w:shd w:val="clear" w:color="auto" w:fill="auto"/>
    </w:rPr>
  </w:style>
  <w:style w:type="character" w:customStyle="1" w:styleId="Query">
    <w:name w:val="Query"/>
    <w:basedOn w:val="Fuentedeprrafopredeter"/>
    <w:uiPriority w:val="1"/>
    <w:rsid w:val="00586A35"/>
    <w:rPr>
      <w:bdr w:val="none" w:sz="0" w:space="0" w:color="auto"/>
      <w:shd w:val="clear" w:color="auto" w:fill="FFFF0F"/>
    </w:rPr>
  </w:style>
  <w:style w:type="character" w:customStyle="1" w:styleId="EdMiddleName">
    <w:name w:val="EdMiddleName"/>
    <w:basedOn w:val="Fuentedeprrafopredeter"/>
    <w:uiPriority w:val="1"/>
    <w:rsid w:val="00586A35"/>
    <w:rPr>
      <w:bdr w:val="none" w:sz="0" w:space="0" w:color="auto"/>
      <w:shd w:val="clear" w:color="auto" w:fill="auto"/>
    </w:rPr>
  </w:style>
  <w:style w:type="paragraph" w:customStyle="1" w:styleId="UnnumFigure">
    <w:name w:val="UnnumFigure"/>
    <w:basedOn w:val="Normal"/>
    <w:qFormat/>
    <w:rsid w:val="00586A35"/>
    <w:pPr>
      <w:pBdr>
        <w:top w:val="single" w:sz="4" w:space="1" w:color="auto"/>
        <w:bottom w:val="single" w:sz="4" w:space="1" w:color="auto"/>
      </w:pBdr>
      <w:shd w:val="clear" w:color="auto" w:fill="C6D9F1" w:themeFill="text2" w:themeFillTint="33"/>
    </w:pPr>
  </w:style>
  <w:style w:type="paragraph" w:customStyle="1" w:styleId="UnnumTable">
    <w:name w:val="UnnumTable"/>
    <w:basedOn w:val="Normal"/>
    <w:qFormat/>
    <w:rsid w:val="00586A35"/>
    <w:pPr>
      <w:pBdr>
        <w:top w:val="single" w:sz="4" w:space="1" w:color="auto"/>
        <w:bottom w:val="single" w:sz="4" w:space="1" w:color="auto"/>
      </w:pBdr>
      <w:shd w:val="clear" w:color="auto" w:fill="F2DBDB" w:themeFill="accent2" w:themeFillTint="33"/>
    </w:pPr>
  </w:style>
  <w:style w:type="paragraph" w:customStyle="1" w:styleId="UnnumScheme">
    <w:name w:val="UnnumScheme"/>
    <w:basedOn w:val="Normal"/>
    <w:qFormat/>
    <w:rsid w:val="00586A35"/>
    <w:pPr>
      <w:pBdr>
        <w:top w:val="single" w:sz="4" w:space="1" w:color="auto"/>
        <w:bottom w:val="single" w:sz="4" w:space="1" w:color="auto"/>
      </w:pBdr>
      <w:shd w:val="clear" w:color="auto" w:fill="DBE5F1" w:themeFill="accent1" w:themeFillTint="33"/>
    </w:pPr>
  </w:style>
  <w:style w:type="paragraph" w:customStyle="1" w:styleId="Reference">
    <w:name w:val="Reference"/>
    <w:basedOn w:val="Normal"/>
    <w:qFormat/>
    <w:rsid w:val="00586A35"/>
  </w:style>
  <w:style w:type="paragraph" w:customStyle="1" w:styleId="Bibentry">
    <w:name w:val="Bib_entry"/>
    <w:autoRedefine/>
    <w:qFormat/>
    <w:rsid w:val="00586A35"/>
    <w:pPr>
      <w:ind w:left="300" w:hanging="300"/>
      <w:jc w:val="both"/>
    </w:pPr>
    <w:rPr>
      <w:rFonts w:ascii="Linux Libertine" w:eastAsiaTheme="minorHAnsi" w:hAnsi="Linux Libertine" w:cs="Linux Libertine"/>
      <w:sz w:val="14"/>
      <w:szCs w:val="22"/>
      <w:lang w:val="en-US" w:eastAsia="en-US"/>
    </w:rPr>
  </w:style>
  <w:style w:type="paragraph" w:customStyle="1" w:styleId="ListStart">
    <w:name w:val="ListStart"/>
    <w:basedOn w:val="Normal"/>
    <w:qFormat/>
    <w:rsid w:val="00586A35"/>
  </w:style>
  <w:style w:type="paragraph" w:customStyle="1" w:styleId="ListEnd">
    <w:name w:val="ListEnd"/>
    <w:basedOn w:val="Normal"/>
    <w:qFormat/>
    <w:rsid w:val="00586A35"/>
  </w:style>
  <w:style w:type="paragraph" w:customStyle="1" w:styleId="AbbreviationHead">
    <w:name w:val="AbbreviationHead"/>
    <w:basedOn w:val="NomenclatureHead"/>
    <w:qFormat/>
    <w:rsid w:val="00586A35"/>
  </w:style>
  <w:style w:type="paragraph" w:customStyle="1" w:styleId="GraphAbstract">
    <w:name w:val="GraphAbstract"/>
    <w:basedOn w:val="Normal"/>
    <w:qFormat/>
    <w:rsid w:val="00586A35"/>
  </w:style>
  <w:style w:type="paragraph" w:styleId="Descripcin">
    <w:name w:val="caption"/>
    <w:basedOn w:val="Normal"/>
    <w:next w:val="Normal"/>
    <w:autoRedefine/>
    <w:uiPriority w:val="35"/>
    <w:unhideWhenUsed/>
    <w:qFormat/>
    <w:locked/>
    <w:rsid w:val="00586A35"/>
    <w:rPr>
      <w:b/>
      <w:bCs/>
      <w:color w:val="4F81BD" w:themeColor="accent1"/>
      <w:szCs w:val="18"/>
    </w:rPr>
  </w:style>
  <w:style w:type="paragraph" w:customStyle="1" w:styleId="Epigraph">
    <w:name w:val="Epigraph"/>
    <w:basedOn w:val="Normal"/>
    <w:autoRedefine/>
    <w:qFormat/>
    <w:rsid w:val="00586A35"/>
    <w:pPr>
      <w:ind w:left="720"/>
    </w:pPr>
    <w:rPr>
      <w:iCs/>
      <w:color w:val="5F497A" w:themeColor="accent4" w:themeShade="BF"/>
    </w:rPr>
  </w:style>
  <w:style w:type="paragraph" w:customStyle="1" w:styleId="Dedication">
    <w:name w:val="Dedication"/>
    <w:basedOn w:val="Para"/>
    <w:autoRedefine/>
    <w:qFormat/>
    <w:rsid w:val="00586A35"/>
    <w:rPr>
      <w:color w:val="943634" w:themeColor="accent2" w:themeShade="BF"/>
    </w:rPr>
  </w:style>
  <w:style w:type="paragraph" w:customStyle="1" w:styleId="ConflictofInterest">
    <w:name w:val="Conflictof Interest"/>
    <w:basedOn w:val="Para"/>
    <w:autoRedefine/>
    <w:qFormat/>
    <w:rsid w:val="00586A35"/>
    <w:rPr>
      <w:sz w:val="22"/>
    </w:rPr>
  </w:style>
  <w:style w:type="paragraph" w:customStyle="1" w:styleId="FloatQuote">
    <w:name w:val="FloatQuote"/>
    <w:basedOn w:val="Para"/>
    <w:qFormat/>
    <w:rsid w:val="00586A35"/>
    <w:pPr>
      <w:shd w:val="clear" w:color="auto" w:fill="FDE9D9" w:themeFill="accent6" w:themeFillTint="33"/>
      <w:ind w:left="1134" w:right="1134"/>
    </w:pPr>
  </w:style>
  <w:style w:type="paragraph" w:customStyle="1" w:styleId="PullQuote">
    <w:name w:val="PullQuote"/>
    <w:basedOn w:val="Para"/>
    <w:qFormat/>
    <w:rsid w:val="00586A35"/>
    <w:pPr>
      <w:shd w:val="clear" w:color="auto" w:fill="EAF1DD" w:themeFill="accent3" w:themeFillTint="33"/>
      <w:ind w:left="1134" w:right="1134"/>
    </w:pPr>
  </w:style>
  <w:style w:type="paragraph" w:customStyle="1" w:styleId="TableFootTitle">
    <w:name w:val="TableFootTitle"/>
    <w:basedOn w:val="TableFootnote"/>
    <w:autoRedefine/>
    <w:qFormat/>
    <w:rsid w:val="00586A35"/>
    <w:rPr>
      <w:sz w:val="22"/>
    </w:rPr>
  </w:style>
  <w:style w:type="character" w:customStyle="1" w:styleId="GrantNumber">
    <w:name w:val="GrantNumber"/>
    <w:basedOn w:val="FundingNumber"/>
    <w:uiPriority w:val="1"/>
    <w:qFormat/>
    <w:rsid w:val="00586A35"/>
    <w:rPr>
      <w:color w:val="9900FF"/>
    </w:rPr>
  </w:style>
  <w:style w:type="character" w:customStyle="1" w:styleId="GrantSponser">
    <w:name w:val="GrantSponser"/>
    <w:basedOn w:val="FundingAgency"/>
    <w:uiPriority w:val="1"/>
    <w:qFormat/>
    <w:rsid w:val="00586A35"/>
    <w:rPr>
      <w:color w:val="666699"/>
    </w:rPr>
  </w:style>
  <w:style w:type="character" w:customStyle="1" w:styleId="FundingNumber">
    <w:name w:val="FundingNumber"/>
    <w:basedOn w:val="Fuentedeprrafopredeter"/>
    <w:uiPriority w:val="1"/>
    <w:qFormat/>
    <w:rsid w:val="00586A35"/>
    <w:rPr>
      <w:color w:val="9900FF"/>
    </w:rPr>
  </w:style>
  <w:style w:type="character" w:customStyle="1" w:styleId="FundingAgency">
    <w:name w:val="FundingAgency"/>
    <w:basedOn w:val="Fuentedeprrafopredeter"/>
    <w:uiPriority w:val="1"/>
    <w:qFormat/>
    <w:rsid w:val="00586A35"/>
    <w:rPr>
      <w:color w:val="FF0000"/>
    </w:rPr>
  </w:style>
  <w:style w:type="paragraph" w:customStyle="1" w:styleId="SuppHead">
    <w:name w:val="SuppHead"/>
    <w:basedOn w:val="Head1"/>
    <w:qFormat/>
    <w:rsid w:val="00586A35"/>
  </w:style>
  <w:style w:type="paragraph" w:customStyle="1" w:styleId="SuppInfo">
    <w:name w:val="SuppInfo"/>
    <w:basedOn w:val="Para"/>
    <w:qFormat/>
    <w:rsid w:val="00586A35"/>
  </w:style>
  <w:style w:type="paragraph" w:customStyle="1" w:styleId="SuppMedia">
    <w:name w:val="SuppMedia"/>
    <w:basedOn w:val="Para"/>
    <w:qFormat/>
    <w:rsid w:val="00586A35"/>
  </w:style>
  <w:style w:type="paragraph" w:customStyle="1" w:styleId="AdditionalInfoHead">
    <w:name w:val="AdditionalInfoHead"/>
    <w:basedOn w:val="Head1"/>
    <w:qFormat/>
    <w:rsid w:val="00586A35"/>
  </w:style>
  <w:style w:type="paragraph" w:customStyle="1" w:styleId="AdditionalInfo">
    <w:name w:val="AdditionalInfo"/>
    <w:basedOn w:val="Para"/>
    <w:qFormat/>
    <w:rsid w:val="00586A35"/>
  </w:style>
  <w:style w:type="paragraph" w:customStyle="1" w:styleId="Feature">
    <w:name w:val="Feature"/>
    <w:basedOn w:val="BoxTitle"/>
    <w:qFormat/>
    <w:rsid w:val="00586A35"/>
  </w:style>
  <w:style w:type="paragraph" w:customStyle="1" w:styleId="AltTitle">
    <w:name w:val="AltTitle"/>
    <w:basedOn w:val="Titledocument"/>
    <w:qFormat/>
    <w:rsid w:val="00586A35"/>
  </w:style>
  <w:style w:type="paragraph" w:customStyle="1" w:styleId="AltSubTitle">
    <w:name w:val="AltSubTitle"/>
    <w:basedOn w:val="Subttulo"/>
    <w:qFormat/>
    <w:rsid w:val="00586A35"/>
  </w:style>
  <w:style w:type="paragraph" w:customStyle="1" w:styleId="SelfCitation">
    <w:name w:val="SelfCitation"/>
    <w:basedOn w:val="Para"/>
    <w:qFormat/>
    <w:rsid w:val="00586A35"/>
  </w:style>
  <w:style w:type="paragraph" w:styleId="Subttulo">
    <w:name w:val="Subtitle"/>
    <w:basedOn w:val="Normal"/>
    <w:next w:val="Normal"/>
    <w:link w:val="SubttuloCar"/>
    <w:uiPriority w:val="11"/>
    <w:qFormat/>
    <w:locked/>
    <w:rsid w:val="00586A35"/>
    <w:pPr>
      <w:numPr>
        <w:ilvl w:val="1"/>
      </w:numPr>
      <w:spacing w:before="120" w:after="60"/>
      <w:jc w:val="center"/>
    </w:pPr>
    <w:rPr>
      <w:rFonts w:ascii="Linux Biolinum" w:eastAsiaTheme="majorEastAsia" w:hAnsi="Linux Biolinum" w:cstheme="majorBidi"/>
      <w:iCs/>
      <w:sz w:val="24"/>
      <w:szCs w:val="24"/>
    </w:rPr>
  </w:style>
  <w:style w:type="character" w:customStyle="1" w:styleId="SubttuloCar">
    <w:name w:val="Subtítulo Car"/>
    <w:basedOn w:val="Fuentedeprrafopredeter"/>
    <w:link w:val="Subttulo"/>
    <w:uiPriority w:val="11"/>
    <w:rsid w:val="00586A35"/>
    <w:rPr>
      <w:rFonts w:ascii="Linux Biolinum" w:eastAsiaTheme="majorEastAsia" w:hAnsi="Linux Biolinum" w:cstheme="majorBidi"/>
      <w:iCs/>
      <w:sz w:val="24"/>
      <w:szCs w:val="24"/>
      <w:lang w:val="en-US" w:eastAsia="en-US"/>
    </w:rPr>
  </w:style>
  <w:style w:type="character" w:customStyle="1" w:styleId="ListTitle">
    <w:name w:val="ListTitle"/>
    <w:basedOn w:val="Label"/>
    <w:uiPriority w:val="1"/>
    <w:qFormat/>
    <w:rsid w:val="00586A35"/>
    <w:rPr>
      <w:rFonts w:ascii="Linux Biolinum" w:hAnsi="Linux Biolinum"/>
      <w:b/>
      <w:color w:val="auto"/>
      <w:sz w:val="18"/>
    </w:rPr>
  </w:style>
  <w:style w:type="character" w:customStyle="1" w:styleId="Isource">
    <w:name w:val="Isource"/>
    <w:basedOn w:val="ListTitle"/>
    <w:uiPriority w:val="1"/>
    <w:qFormat/>
    <w:rsid w:val="00586A35"/>
    <w:rPr>
      <w:rFonts w:ascii="Linux Biolinum" w:hAnsi="Linux Biolinum"/>
      <w:b/>
      <w:color w:val="C0504D" w:themeColor="accent2"/>
      <w:sz w:val="18"/>
    </w:rPr>
  </w:style>
  <w:style w:type="paragraph" w:customStyle="1" w:styleId="FigSource">
    <w:name w:val="FigSource"/>
    <w:basedOn w:val="Normal"/>
    <w:qFormat/>
    <w:rsid w:val="00586A35"/>
  </w:style>
  <w:style w:type="paragraph" w:customStyle="1" w:styleId="Copyright">
    <w:name w:val="Copyright"/>
    <w:basedOn w:val="Normal"/>
    <w:qFormat/>
    <w:rsid w:val="00586A35"/>
  </w:style>
  <w:style w:type="paragraph" w:customStyle="1" w:styleId="InlineSupp">
    <w:name w:val="InlineSupp"/>
    <w:basedOn w:val="Normal"/>
    <w:qFormat/>
    <w:rsid w:val="00586A35"/>
  </w:style>
  <w:style w:type="paragraph" w:customStyle="1" w:styleId="SidebarQuote">
    <w:name w:val="SidebarQuote"/>
    <w:basedOn w:val="Normal"/>
    <w:qFormat/>
    <w:rsid w:val="00586A35"/>
  </w:style>
  <w:style w:type="character" w:customStyle="1" w:styleId="AltName">
    <w:name w:val="AltName"/>
    <w:basedOn w:val="Fuentedeprrafopredeter"/>
    <w:uiPriority w:val="1"/>
    <w:qFormat/>
    <w:rsid w:val="00586A35"/>
    <w:rPr>
      <w:color w:val="403152" w:themeColor="accent4" w:themeShade="80"/>
    </w:rPr>
  </w:style>
  <w:style w:type="paragraph" w:customStyle="1" w:styleId="StereoChemComp">
    <w:name w:val="StereoChemComp"/>
    <w:basedOn w:val="Normal"/>
    <w:qFormat/>
    <w:rsid w:val="00586A35"/>
  </w:style>
  <w:style w:type="paragraph" w:customStyle="1" w:styleId="StereoChemForm">
    <w:name w:val="StereoChemForm"/>
    <w:basedOn w:val="Normal"/>
    <w:qFormat/>
    <w:rsid w:val="00586A35"/>
  </w:style>
  <w:style w:type="paragraph" w:customStyle="1" w:styleId="StereoChemInfo">
    <w:name w:val="StereoChemInfo"/>
    <w:basedOn w:val="Normal"/>
    <w:qFormat/>
    <w:rsid w:val="00586A35"/>
  </w:style>
  <w:style w:type="paragraph" w:customStyle="1" w:styleId="MTDisplayEquation">
    <w:name w:val="MTDisplayEquation"/>
    <w:basedOn w:val="Normal"/>
    <w:next w:val="Normal"/>
    <w:link w:val="MTDisplayEquationChar"/>
    <w:pPr>
      <w:tabs>
        <w:tab w:val="center" w:pos="4820"/>
        <w:tab w:val="right" w:pos="9640"/>
      </w:tabs>
      <w:spacing w:line="480" w:lineRule="auto"/>
    </w:pPr>
  </w:style>
  <w:style w:type="character" w:customStyle="1" w:styleId="MTDisplayEquationChar">
    <w:name w:val="MTDisplayEquation Char"/>
    <w:basedOn w:val="Fuentedeprrafopredeter"/>
    <w:link w:val="MTDisplayEquation"/>
    <w:rPr>
      <w:rFonts w:asciiTheme="minorHAnsi" w:eastAsiaTheme="minorHAnsi" w:hAnsiTheme="minorHAnsi" w:cstheme="minorBidi"/>
      <w:sz w:val="22"/>
      <w:szCs w:val="22"/>
      <w:lang w:val="en-US" w:eastAsia="en-US"/>
    </w:rPr>
  </w:style>
  <w:style w:type="character" w:customStyle="1" w:styleId="MTConvertedEquation">
    <w:name w:val="MTConvertedEquation"/>
    <w:basedOn w:val="Fuentedeprrafopredeter"/>
    <w:rPr>
      <w:sz w:val="28"/>
      <w:szCs w:val="28"/>
    </w:rPr>
  </w:style>
  <w:style w:type="paragraph" w:styleId="Textonotapie">
    <w:name w:val="footnote text"/>
    <w:basedOn w:val="Normal"/>
    <w:link w:val="TextonotapieCar"/>
    <w:rsid w:val="00586A35"/>
    <w:pPr>
      <w:spacing w:line="240" w:lineRule="auto"/>
    </w:pPr>
    <w:rPr>
      <w:sz w:val="14"/>
    </w:rPr>
  </w:style>
  <w:style w:type="character" w:customStyle="1" w:styleId="TextonotapieCar">
    <w:name w:val="Texto nota pie Car"/>
    <w:basedOn w:val="Fuentedeprrafopredeter"/>
    <w:link w:val="Textonotapie"/>
    <w:rsid w:val="00586A35"/>
    <w:rPr>
      <w:rFonts w:ascii="Linux Libertine" w:eastAsiaTheme="minorHAnsi" w:hAnsi="Linux Libertine" w:cstheme="minorBidi"/>
      <w:sz w:val="14"/>
      <w:szCs w:val="22"/>
      <w:lang w:val="en-US" w:eastAsia="en-US"/>
    </w:rPr>
  </w:style>
  <w:style w:type="paragraph" w:customStyle="1" w:styleId="SIGPLANBasic">
    <w:name w:val="SIGPLAN Basic"/>
    <w:rsid w:val="00586A35"/>
    <w:pPr>
      <w:spacing w:line="200" w:lineRule="exact"/>
    </w:pPr>
    <w:rPr>
      <w:rFonts w:ascii="Times New Roman" w:eastAsia="Times New Roman" w:hAnsi="Times New Roman" w:cs="Times New Roman"/>
      <w:sz w:val="18"/>
      <w:lang w:val="en-US" w:eastAsia="en-US"/>
    </w:rPr>
  </w:style>
  <w:style w:type="paragraph" w:customStyle="1" w:styleId="SIGPLANSectionheading">
    <w:name w:val="SIGPLAN Section heading"/>
    <w:basedOn w:val="SIGPLANBasic"/>
    <w:next w:val="SIGPLANParagraph1"/>
    <w:rsid w:val="00586A35"/>
    <w:pPr>
      <w:keepNext/>
      <w:numPr>
        <w:numId w:val="2"/>
      </w:numPr>
      <w:suppressAutoHyphens/>
      <w:spacing w:before="120" w:after="100" w:line="260" w:lineRule="exact"/>
      <w:outlineLvl w:val="0"/>
    </w:pPr>
    <w:rPr>
      <w:b/>
      <w:sz w:val="22"/>
    </w:rPr>
  </w:style>
  <w:style w:type="paragraph" w:customStyle="1" w:styleId="SIGPLANAcknowledgmentsheading">
    <w:name w:val="SIGPLAN Acknowledgments heading"/>
    <w:basedOn w:val="SIGPLANSectionheading"/>
    <w:next w:val="SIGPLANParagraph1"/>
    <w:rsid w:val="00586A35"/>
    <w:pPr>
      <w:numPr>
        <w:numId w:val="3"/>
      </w:numPr>
    </w:pPr>
  </w:style>
  <w:style w:type="paragraph" w:customStyle="1" w:styleId="SIGPLANAbstractheading">
    <w:name w:val="SIGPLAN Abstract heading"/>
    <w:basedOn w:val="SIGPLANAcknowledgmentsheading"/>
    <w:next w:val="SIGPLANParagraph1"/>
    <w:rsid w:val="00586A35"/>
    <w:pPr>
      <w:numPr>
        <w:numId w:val="4"/>
      </w:numPr>
      <w:spacing w:before="0" w:line="240" w:lineRule="exact"/>
    </w:pPr>
  </w:style>
  <w:style w:type="paragraph" w:customStyle="1" w:styleId="SIGPLANAppendixheading">
    <w:name w:val="SIGPLAN Appendix heading"/>
    <w:basedOn w:val="SIGPLANSectionheading"/>
    <w:next w:val="SIGPLANParagraph1"/>
    <w:rsid w:val="00586A35"/>
    <w:pPr>
      <w:numPr>
        <w:numId w:val="5"/>
      </w:numPr>
    </w:pPr>
  </w:style>
  <w:style w:type="paragraph" w:customStyle="1" w:styleId="SIGPLANAuthorname">
    <w:name w:val="SIGPLAN Author name"/>
    <w:basedOn w:val="Normal"/>
    <w:next w:val="SIGPLANAuthoraffiliation"/>
    <w:rsid w:val="00586A35"/>
    <w:pPr>
      <w:suppressAutoHyphens/>
      <w:spacing w:after="20" w:line="260" w:lineRule="exact"/>
      <w:jc w:val="center"/>
    </w:pPr>
  </w:style>
  <w:style w:type="paragraph" w:customStyle="1" w:styleId="SIGPLANAuthoraffiliation">
    <w:name w:val="SIGPLAN Author affiliation"/>
    <w:basedOn w:val="SIGPLANAuthorname"/>
    <w:next w:val="SIGPLANAuthoremail"/>
    <w:rsid w:val="00586A35"/>
    <w:pPr>
      <w:spacing w:before="100" w:after="0" w:line="200" w:lineRule="exact"/>
      <w:contextualSpacing/>
    </w:pPr>
    <w:rPr>
      <w:szCs w:val="18"/>
    </w:rPr>
  </w:style>
  <w:style w:type="paragraph" w:customStyle="1" w:styleId="SIGPLANAuthoremail">
    <w:name w:val="SIGPLAN Author email"/>
    <w:basedOn w:val="SIGPLANAuthoraffiliation"/>
    <w:next w:val="SIGPLANBasic"/>
    <w:rsid w:val="00586A35"/>
    <w:pPr>
      <w:spacing w:before="40"/>
      <w:contextualSpacing w:val="0"/>
    </w:pPr>
    <w:rPr>
      <w:rFonts w:ascii="Trebuchet MS" w:hAnsi="Trebuchet MS"/>
      <w:sz w:val="16"/>
    </w:rPr>
  </w:style>
  <w:style w:type="character" w:customStyle="1" w:styleId="SIGPLANCode">
    <w:name w:val="SIGPLAN Code"/>
    <w:basedOn w:val="Fuentedeprrafopredeter"/>
    <w:rsid w:val="00586A35"/>
    <w:rPr>
      <w:rFonts w:ascii="Lucida Console" w:hAnsi="Lucida Console"/>
      <w:sz w:val="16"/>
    </w:rPr>
  </w:style>
  <w:style w:type="character" w:customStyle="1" w:styleId="SIGPLANComputer">
    <w:name w:val="SIGPLAN Computer"/>
    <w:basedOn w:val="Fuentedeprrafopredeter"/>
    <w:rsid w:val="00586A35"/>
    <w:rPr>
      <w:rFonts w:ascii="Trebuchet MS" w:hAnsi="Trebuchet MS"/>
      <w:sz w:val="16"/>
    </w:rPr>
  </w:style>
  <w:style w:type="paragraph" w:customStyle="1" w:styleId="SIGPLANCopyrightnotice">
    <w:name w:val="SIGPLAN Copyright notice"/>
    <w:basedOn w:val="SIGPLANBasic"/>
    <w:rsid w:val="00586A35"/>
    <w:pPr>
      <w:suppressAutoHyphens/>
      <w:spacing w:line="160" w:lineRule="exact"/>
      <w:jc w:val="both"/>
    </w:pPr>
    <w:rPr>
      <w:sz w:val="14"/>
    </w:rPr>
  </w:style>
  <w:style w:type="character" w:customStyle="1" w:styleId="SIGPLANEmphasize">
    <w:name w:val="SIGPLAN Emphasize"/>
    <w:rsid w:val="00586A35"/>
    <w:rPr>
      <w:i/>
    </w:rPr>
  </w:style>
  <w:style w:type="paragraph" w:customStyle="1" w:styleId="SIGPLANParagraph1">
    <w:name w:val="SIGPLAN Paragraph 1"/>
    <w:basedOn w:val="SIGPLANBasic"/>
    <w:next w:val="SIGPLANParagraph"/>
    <w:rsid w:val="00586A35"/>
    <w:pPr>
      <w:jc w:val="both"/>
    </w:pPr>
  </w:style>
  <w:style w:type="paragraph" w:customStyle="1" w:styleId="SIGPLANEnunciation">
    <w:name w:val="SIGPLAN Enunciation"/>
    <w:basedOn w:val="SIGPLANParagraph1"/>
    <w:next w:val="SIGPLANParagraph1"/>
    <w:rsid w:val="00586A35"/>
    <w:pPr>
      <w:spacing w:before="140" w:after="140"/>
    </w:pPr>
  </w:style>
  <w:style w:type="character" w:customStyle="1" w:styleId="SIGPLANEnunciationcaption">
    <w:name w:val="SIGPLAN Enunciation caption"/>
    <w:basedOn w:val="Fuentedeprrafopredeter"/>
    <w:rsid w:val="00586A35"/>
    <w:rPr>
      <w:smallCaps/>
    </w:rPr>
  </w:style>
  <w:style w:type="paragraph" w:customStyle="1" w:styleId="SIGPLANEquation">
    <w:name w:val="SIGPLAN Equation"/>
    <w:basedOn w:val="SIGPLANParagraph1"/>
    <w:next w:val="SIGPLANParagraph1"/>
    <w:rsid w:val="00586A35"/>
    <w:pPr>
      <w:tabs>
        <w:tab w:val="center" w:pos="2400"/>
        <w:tab w:val="right" w:pos="4800"/>
      </w:tabs>
      <w:spacing w:before="100" w:after="100"/>
      <w:contextualSpacing/>
      <w:jc w:val="center"/>
    </w:pPr>
  </w:style>
  <w:style w:type="paragraph" w:customStyle="1" w:styleId="SIGPLANEquationnumber">
    <w:name w:val="SIGPLAN Equation number"/>
    <w:basedOn w:val="SIGPLANEquation"/>
    <w:rsid w:val="00586A35"/>
    <w:pPr>
      <w:jc w:val="right"/>
    </w:pPr>
  </w:style>
  <w:style w:type="paragraph" w:customStyle="1" w:styleId="SIGPLANFigurecaption">
    <w:name w:val="SIGPLAN Figure caption"/>
    <w:basedOn w:val="SIGPLANParagraph1"/>
    <w:rsid w:val="00586A35"/>
    <w:pPr>
      <w:spacing w:before="20"/>
      <w:jc w:val="left"/>
    </w:pPr>
  </w:style>
  <w:style w:type="numbering" w:customStyle="1" w:styleId="SIGPLANListbullet">
    <w:name w:val="SIGPLAN List bullet"/>
    <w:basedOn w:val="Sinlista"/>
    <w:rsid w:val="00586A35"/>
    <w:pPr>
      <w:numPr>
        <w:numId w:val="6"/>
      </w:numPr>
    </w:pPr>
  </w:style>
  <w:style w:type="paragraph" w:customStyle="1" w:styleId="SIGPLANListparagraph">
    <w:name w:val="SIGPLAN List paragraph"/>
    <w:basedOn w:val="SIGPLANParagraph1"/>
    <w:rsid w:val="00586A35"/>
    <w:pPr>
      <w:spacing w:before="80" w:after="80"/>
      <w:ind w:left="260"/>
    </w:pPr>
  </w:style>
  <w:style w:type="paragraph" w:customStyle="1" w:styleId="SIGPLANListitem">
    <w:name w:val="SIGPLAN List item"/>
    <w:basedOn w:val="SIGPLANListparagraph"/>
    <w:rsid w:val="00586A35"/>
    <w:pPr>
      <w:ind w:left="0"/>
    </w:pPr>
  </w:style>
  <w:style w:type="numbering" w:customStyle="1" w:styleId="SIGPLANListletter">
    <w:name w:val="SIGPLAN List letter"/>
    <w:basedOn w:val="Sinlista"/>
    <w:rsid w:val="00586A35"/>
    <w:pPr>
      <w:numPr>
        <w:numId w:val="7"/>
      </w:numPr>
    </w:pPr>
  </w:style>
  <w:style w:type="numbering" w:customStyle="1" w:styleId="SIGPLANListnumber">
    <w:name w:val="SIGPLAN List number"/>
    <w:basedOn w:val="Sinlista"/>
    <w:rsid w:val="00586A35"/>
    <w:pPr>
      <w:numPr>
        <w:numId w:val="8"/>
      </w:numPr>
    </w:pPr>
  </w:style>
  <w:style w:type="paragraph" w:customStyle="1" w:styleId="SIGPLANParagraph">
    <w:name w:val="SIGPLAN Paragraph"/>
    <w:basedOn w:val="SIGPLANParagraph1"/>
    <w:rsid w:val="00586A35"/>
    <w:pPr>
      <w:ind w:firstLine="240"/>
    </w:pPr>
  </w:style>
  <w:style w:type="character" w:customStyle="1" w:styleId="SIGPLANParagraphheading">
    <w:name w:val="SIGPLAN Paragraph heading"/>
    <w:rsid w:val="00586A35"/>
    <w:rPr>
      <w:b/>
      <w:i/>
    </w:rPr>
  </w:style>
  <w:style w:type="paragraph" w:customStyle="1" w:styleId="SIGPLANParagraphSubparagraphheading">
    <w:name w:val="SIGPLAN Paragraph/Subparagraph heading"/>
    <w:basedOn w:val="SIGPLANParagraph1"/>
    <w:next w:val="SIGPLANParagraph"/>
    <w:rsid w:val="00586A35"/>
    <w:pPr>
      <w:spacing w:before="140"/>
      <w:outlineLvl w:val="3"/>
    </w:pPr>
  </w:style>
  <w:style w:type="paragraph" w:customStyle="1" w:styleId="SIGPLANReference">
    <w:name w:val="SIGPLAN Reference"/>
    <w:basedOn w:val="SIGPLANParagraph1"/>
    <w:rsid w:val="00586A35"/>
    <w:pPr>
      <w:spacing w:after="80" w:line="180" w:lineRule="exact"/>
      <w:ind w:left="340" w:hanging="340"/>
    </w:pPr>
    <w:rPr>
      <w:sz w:val="16"/>
    </w:rPr>
  </w:style>
  <w:style w:type="paragraph" w:customStyle="1" w:styleId="SIGPLANReferencesheading">
    <w:name w:val="SIGPLAN References heading"/>
    <w:basedOn w:val="SIGPLANAcknowledgmentsheading"/>
    <w:next w:val="SIGPLANReference"/>
    <w:rsid w:val="00586A35"/>
    <w:pPr>
      <w:numPr>
        <w:numId w:val="9"/>
      </w:numPr>
    </w:pPr>
  </w:style>
  <w:style w:type="character" w:customStyle="1" w:styleId="SIGPLANSubparagraphheading">
    <w:name w:val="SIGPLAN Subparagraph heading"/>
    <w:rsid w:val="00586A35"/>
    <w:rPr>
      <w:i/>
    </w:rPr>
  </w:style>
  <w:style w:type="paragraph" w:customStyle="1" w:styleId="SIGPLANSubsectionheading">
    <w:name w:val="SIGPLAN Subsection heading"/>
    <w:basedOn w:val="SIGPLANSectionheading"/>
    <w:next w:val="SIGPLANParagraph1"/>
    <w:rsid w:val="00586A35"/>
    <w:pPr>
      <w:numPr>
        <w:numId w:val="0"/>
      </w:numPr>
      <w:spacing w:before="180" w:line="200" w:lineRule="exact"/>
      <w:outlineLvl w:val="1"/>
    </w:pPr>
    <w:rPr>
      <w:sz w:val="18"/>
    </w:rPr>
  </w:style>
  <w:style w:type="paragraph" w:customStyle="1" w:styleId="SIGPLANSub-subsectionheading">
    <w:name w:val="SIGPLAN Sub-subsection heading"/>
    <w:basedOn w:val="SIGPLANSubsectionheading"/>
    <w:next w:val="SIGPLANParagraph1"/>
    <w:rsid w:val="00586A35"/>
    <w:pPr>
      <w:outlineLvl w:val="2"/>
    </w:pPr>
  </w:style>
  <w:style w:type="paragraph" w:customStyle="1" w:styleId="SIGPLANTitle">
    <w:name w:val="SIGPLAN Title"/>
    <w:basedOn w:val="SIGPLANBasic"/>
    <w:rsid w:val="00586A35"/>
    <w:pPr>
      <w:suppressAutoHyphens/>
      <w:spacing w:line="400" w:lineRule="exact"/>
      <w:jc w:val="center"/>
    </w:pPr>
    <w:rPr>
      <w:b/>
      <w:sz w:val="36"/>
    </w:rPr>
  </w:style>
  <w:style w:type="paragraph" w:customStyle="1" w:styleId="SIGPLANSubtitle">
    <w:name w:val="SIGPLAN Subtitle"/>
    <w:basedOn w:val="SIGPLANTitle"/>
    <w:next w:val="SIGPLANBasic"/>
    <w:rsid w:val="00586A35"/>
    <w:pPr>
      <w:spacing w:before="120" w:line="360" w:lineRule="exact"/>
    </w:pPr>
    <w:rPr>
      <w:sz w:val="28"/>
    </w:rPr>
  </w:style>
  <w:style w:type="paragraph" w:customStyle="1" w:styleId="SIGPLANTablecaption">
    <w:name w:val="SIGPLAN Table caption"/>
    <w:basedOn w:val="SIGPLANFigurecaption"/>
    <w:rsid w:val="00586A35"/>
    <w:pPr>
      <w:spacing w:before="0" w:after="20"/>
    </w:pPr>
  </w:style>
  <w:style w:type="paragraph" w:customStyle="1" w:styleId="Address">
    <w:name w:val="Address"/>
    <w:rsid w:val="00586A35"/>
    <w:pPr>
      <w:spacing w:before="240" w:after="240" w:line="560" w:lineRule="exact"/>
      <w:ind w:left="720" w:right="720"/>
      <w:contextualSpacing/>
    </w:pPr>
    <w:rPr>
      <w:rFonts w:ascii="Cambria Math" w:eastAsia="Times New Roman" w:hAnsi="Cambria Math" w:cs="Times New Roman"/>
      <w:color w:val="244061"/>
      <w:sz w:val="24"/>
      <w:lang w:val="en-US" w:eastAsia="en-US"/>
    </w:rPr>
  </w:style>
  <w:style w:type="paragraph" w:customStyle="1" w:styleId="Algorithm">
    <w:name w:val="Algorithm"/>
    <w:basedOn w:val="Normal"/>
    <w:qFormat/>
    <w:rsid w:val="00586A35"/>
    <w:pPr>
      <w:spacing w:line="240" w:lineRule="auto"/>
    </w:pPr>
  </w:style>
  <w:style w:type="paragraph" w:customStyle="1" w:styleId="Annotation">
    <w:name w:val="Annotation"/>
    <w:basedOn w:val="Normal"/>
    <w:qFormat/>
    <w:rsid w:val="00586A35"/>
    <w:rPr>
      <w:sz w:val="20"/>
    </w:rPr>
  </w:style>
  <w:style w:type="paragraph" w:customStyle="1" w:styleId="Answer">
    <w:name w:val="Answer"/>
    <w:qFormat/>
    <w:rsid w:val="00586A35"/>
    <w:pPr>
      <w:tabs>
        <w:tab w:val="left" w:pos="720"/>
      </w:tabs>
      <w:spacing w:line="560" w:lineRule="exact"/>
      <w:ind w:left="720" w:hanging="720"/>
      <w:contextualSpacing/>
    </w:pPr>
    <w:rPr>
      <w:rFonts w:ascii="Cambria Math" w:eastAsia="Times New Roman" w:hAnsi="Cambria Math" w:cs="Times New Roman"/>
      <w:color w:val="8B4552"/>
      <w:sz w:val="24"/>
      <w:lang w:val="en-US" w:eastAsia="en-US"/>
    </w:rPr>
  </w:style>
  <w:style w:type="paragraph" w:customStyle="1" w:styleId="AppendixNumber">
    <w:name w:val="AppendixNumber"/>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ssessment">
    <w:name w:val="Assessment"/>
    <w:qFormat/>
    <w:rsid w:val="00586A35"/>
    <w:pPr>
      <w:pBdr>
        <w:top w:val="wave" w:sz="6" w:space="8" w:color="auto"/>
        <w:bottom w:val="wave" w:sz="6" w:space="12" w:color="auto"/>
      </w:pBdr>
      <w:spacing w:before="120" w:after="120" w:line="280" w:lineRule="exact"/>
      <w:jc w:val="center"/>
    </w:pPr>
    <w:rPr>
      <w:rFonts w:ascii="Arial Unicode MS" w:eastAsia="Arial Unicode MS" w:hAnsi="Arial Unicode MS" w:cs="Times New Roman"/>
      <w:color w:val="FF0000"/>
      <w:sz w:val="24"/>
      <w:lang w:val="en-US" w:eastAsia="en-US"/>
    </w:rPr>
  </w:style>
  <w:style w:type="paragraph" w:customStyle="1" w:styleId="AuthInfo">
    <w:name w:val="AuthInfo"/>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AuthorBioHead">
    <w:name w:val="AuthorBioHead"/>
    <w:qFormat/>
    <w:rsid w:val="00586A35"/>
    <w:pPr>
      <w:spacing w:after="200" w:line="276" w:lineRule="auto"/>
    </w:pPr>
    <w:rPr>
      <w:rFonts w:ascii="Times New Roman" w:eastAsiaTheme="minorHAnsi" w:hAnsi="Times New Roman" w:cstheme="minorBidi"/>
      <w:sz w:val="28"/>
      <w:szCs w:val="22"/>
      <w:lang w:val="en-US" w:eastAsia="en-US"/>
    </w:rPr>
  </w:style>
  <w:style w:type="paragraph" w:customStyle="1" w:styleId="BibLaTex">
    <w:name w:val="Bib_LaTex"/>
    <w:qFormat/>
    <w:rsid w:val="00586A35"/>
    <w:pPr>
      <w:spacing w:after="200" w:line="276" w:lineRule="auto"/>
    </w:pPr>
    <w:rPr>
      <w:rFonts w:ascii="Times New Roman" w:eastAsiaTheme="minorHAnsi" w:hAnsi="Times New Roman" w:cstheme="minorBidi"/>
      <w:sz w:val="22"/>
      <w:szCs w:val="22"/>
      <w:lang w:val="en-US" w:eastAsia="en-US"/>
    </w:rPr>
  </w:style>
  <w:style w:type="paragraph" w:customStyle="1" w:styleId="Blurb">
    <w:name w:val="Blurb"/>
    <w:basedOn w:val="Normal"/>
    <w:qFormat/>
    <w:rsid w:val="00586A35"/>
    <w:pPr>
      <w:spacing w:after="240" w:line="360" w:lineRule="exact"/>
      <w:ind w:left="1440" w:right="1440"/>
    </w:pPr>
    <w:rPr>
      <w:rFonts w:ascii="Arial Unicode MS" w:eastAsia="Times New Roman" w:hAnsi="Arial Unicode MS" w:cs="Times New Roman"/>
      <w:sz w:val="24"/>
      <w:szCs w:val="20"/>
      <w:lang w:val="en-GB"/>
    </w:rPr>
  </w:style>
  <w:style w:type="character" w:customStyle="1" w:styleId="BookSeries">
    <w:name w:val="BookSeries"/>
    <w:uiPriority w:val="1"/>
    <w:rsid w:val="00586A35"/>
  </w:style>
  <w:style w:type="paragraph" w:customStyle="1" w:styleId="BoxHead1">
    <w:name w:val="BoxHead1"/>
    <w:basedOn w:val="AppendixH1"/>
    <w:qFormat/>
    <w:rsid w:val="00586A35"/>
  </w:style>
  <w:style w:type="paragraph" w:customStyle="1" w:styleId="BoxHead2">
    <w:name w:val="BoxHead2"/>
    <w:basedOn w:val="AppendixH2"/>
    <w:qFormat/>
    <w:rsid w:val="00586A35"/>
  </w:style>
  <w:style w:type="paragraph" w:customStyle="1" w:styleId="BoxHead3">
    <w:name w:val="BoxHead3"/>
    <w:basedOn w:val="AppendixH3"/>
    <w:qFormat/>
    <w:rsid w:val="00586A35"/>
  </w:style>
  <w:style w:type="paragraph" w:customStyle="1" w:styleId="BoxKeyword">
    <w:name w:val="BoxKeyword"/>
    <w:autoRedefine/>
    <w:qFormat/>
    <w:rsid w:val="00586A35"/>
    <w:pPr>
      <w:spacing w:after="200" w:line="276" w:lineRule="auto"/>
    </w:pPr>
    <w:rPr>
      <w:rFonts w:ascii="Times New Roman" w:eastAsiaTheme="minorHAnsi" w:hAnsi="Times New Roman" w:cstheme="minorBidi"/>
      <w:sz w:val="24"/>
      <w:szCs w:val="22"/>
      <w:lang w:val="en-US" w:eastAsia="en-US"/>
    </w:rPr>
  </w:style>
  <w:style w:type="paragraph" w:customStyle="1" w:styleId="Break">
    <w:name w:val="Break"/>
    <w:basedOn w:val="Normal"/>
    <w:qFormat/>
    <w:rsid w:val="00586A35"/>
    <w:pPr>
      <w:shd w:val="thinReverseDiagStripe" w:color="auto" w:fill="auto"/>
      <w:spacing w:after="120" w:line="560" w:lineRule="exact"/>
      <w:jc w:val="center"/>
    </w:pPr>
    <w:rPr>
      <w:rFonts w:ascii="Cambria Math" w:eastAsia="Times New Roman" w:hAnsi="Cambria Math" w:cs="Times New Roman"/>
      <w:sz w:val="24"/>
      <w:szCs w:val="20"/>
    </w:rPr>
  </w:style>
  <w:style w:type="paragraph" w:customStyle="1" w:styleId="ChapterBegin">
    <w:name w:val="Chapter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End">
    <w:name w:val="ChapterEnd"/>
    <w:basedOn w:val="Normal"/>
    <w:qFormat/>
    <w:rsid w:val="00586A35"/>
    <w:pPr>
      <w:pBdr>
        <w:left w:val="thinThickSmallGap" w:sz="24" w:space="4" w:color="auto"/>
        <w:bottom w:val="thickThinSmallGap" w:sz="24" w:space="1"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ChapterNumber">
    <w:name w:val="ChapterNumber"/>
    <w:basedOn w:val="Normal"/>
    <w:next w:val="Normal"/>
    <w:rsid w:val="00586A35"/>
    <w:pPr>
      <w:keepNext/>
      <w:keepLines/>
      <w:widowControl w:val="0"/>
      <w:spacing w:before="360" w:after="120" w:line="560" w:lineRule="exact"/>
    </w:pPr>
    <w:rPr>
      <w:rFonts w:ascii="Arial Unicode MS" w:eastAsia="Times New Roman" w:hAnsi="Arial Unicode MS" w:cs="Times New Roman"/>
      <w:b/>
      <w:i/>
      <w:sz w:val="36"/>
      <w:szCs w:val="20"/>
    </w:rPr>
  </w:style>
  <w:style w:type="paragraph" w:customStyle="1" w:styleId="ChapterTitle">
    <w:name w:val="ChapterTitle"/>
    <w:basedOn w:val="ChapterNumber"/>
    <w:rsid w:val="00586A35"/>
    <w:pPr>
      <w:jc w:val="left"/>
    </w:pPr>
    <w:rPr>
      <w:i w:val="0"/>
      <w:sz w:val="40"/>
    </w:rPr>
  </w:style>
  <w:style w:type="paragraph" w:customStyle="1" w:styleId="ChapterSubTitle">
    <w:name w:val="ChapterSubTitle"/>
    <w:basedOn w:val="ChapterTitle"/>
    <w:next w:val="Normal"/>
    <w:rsid w:val="00586A35"/>
    <w:pPr>
      <w:spacing w:before="0"/>
    </w:pPr>
    <w:rPr>
      <w:b w:val="0"/>
      <w:i/>
      <w:sz w:val="36"/>
    </w:rPr>
  </w:style>
  <w:style w:type="paragraph" w:customStyle="1" w:styleId="ChemFormula">
    <w:name w:val="ChemFormula"/>
    <w:basedOn w:val="Normal"/>
    <w:qFormat/>
    <w:rsid w:val="00586A35"/>
  </w:style>
  <w:style w:type="paragraph" w:customStyle="1" w:styleId="ChemFormulaUnnum">
    <w:name w:val="ChemFormulaUnnum"/>
    <w:basedOn w:val="Normal"/>
    <w:qFormat/>
    <w:rsid w:val="00586A35"/>
  </w:style>
  <w:style w:type="paragraph" w:customStyle="1" w:styleId="Chemistry">
    <w:name w:val="Chemistry"/>
    <w:basedOn w:val="Normal"/>
    <w:qFormat/>
    <w:rsid w:val="00586A35"/>
    <w:pPr>
      <w:tabs>
        <w:tab w:val="right" w:pos="8640"/>
      </w:tabs>
      <w:spacing w:line="560" w:lineRule="exact"/>
      <w:ind w:left="1440" w:right="720" w:hanging="720"/>
      <w:jc w:val="center"/>
    </w:pPr>
    <w:rPr>
      <w:rFonts w:ascii="Cambria Math" w:eastAsia="Times New Roman" w:hAnsi="Cambria Math" w:cs="Times New Roman"/>
      <w:color w:val="006666"/>
      <w:sz w:val="24"/>
      <w:szCs w:val="20"/>
      <w:lang w:val="en-GB"/>
    </w:rPr>
  </w:style>
  <w:style w:type="character" w:customStyle="1" w:styleId="CJK">
    <w:name w:val="CJK"/>
    <w:uiPriority w:val="1"/>
    <w:rsid w:val="00586A35"/>
  </w:style>
  <w:style w:type="paragraph" w:customStyle="1" w:styleId="ClientTag">
    <w:name w:val="ClientTag"/>
    <w:basedOn w:val="Normal"/>
    <w:qFormat/>
    <w:rsid w:val="00586A35"/>
  </w:style>
  <w:style w:type="paragraph" w:customStyle="1" w:styleId="Contributor">
    <w:name w:val="Contributor"/>
    <w:basedOn w:val="Normal"/>
    <w:qFormat/>
    <w:rsid w:val="00586A35"/>
    <w:pPr>
      <w:keepLines/>
      <w:spacing w:after="120" w:line="360" w:lineRule="exact"/>
      <w:contextualSpacing/>
      <w:jc w:val="center"/>
    </w:pPr>
    <w:rPr>
      <w:rFonts w:ascii="Arial Unicode MS" w:eastAsia="Times New Roman" w:hAnsi="Arial Unicode MS" w:cs="Times New Roman"/>
      <w:sz w:val="28"/>
      <w:szCs w:val="20"/>
    </w:rPr>
  </w:style>
  <w:style w:type="character" w:customStyle="1" w:styleId="Correct">
    <w:name w:val="Correct"/>
    <w:basedOn w:val="Fuentedeprrafopredeter"/>
    <w:uiPriority w:val="1"/>
    <w:qFormat/>
    <w:rsid w:val="00586A35"/>
    <w:rPr>
      <w:b/>
      <w:color w:val="0070C0"/>
    </w:rPr>
  </w:style>
  <w:style w:type="paragraph" w:customStyle="1" w:styleId="Definition">
    <w:name w:val="Definition"/>
    <w:basedOn w:val="Normal"/>
    <w:qFormat/>
    <w:rsid w:val="00586A35"/>
    <w:pPr>
      <w:tabs>
        <w:tab w:val="right" w:pos="8640"/>
      </w:tabs>
      <w:spacing w:line="560" w:lineRule="exact"/>
      <w:ind w:left="720" w:hanging="720"/>
    </w:pPr>
    <w:rPr>
      <w:rFonts w:ascii="Cambria Math" w:eastAsia="Times New Roman" w:hAnsi="Cambria Math" w:cs="Times New Roman"/>
      <w:color w:val="006666"/>
      <w:sz w:val="24"/>
      <w:szCs w:val="20"/>
    </w:rPr>
  </w:style>
  <w:style w:type="paragraph" w:customStyle="1" w:styleId="Dialogue">
    <w:name w:val="Dialogue"/>
    <w:basedOn w:val="Normal"/>
    <w:qFormat/>
    <w:rsid w:val="00586A35"/>
    <w:pPr>
      <w:tabs>
        <w:tab w:val="left" w:pos="2880"/>
      </w:tabs>
      <w:spacing w:line="560" w:lineRule="exact"/>
      <w:ind w:left="2880" w:right="720" w:hanging="2160"/>
      <w:contextualSpacing/>
    </w:pPr>
    <w:rPr>
      <w:rFonts w:ascii="Cambria Math" w:eastAsia="Times New Roman" w:hAnsi="Cambria Math" w:cs="Times New Roman"/>
      <w:sz w:val="24"/>
      <w:szCs w:val="20"/>
      <w:lang w:val="en-GB"/>
    </w:rPr>
  </w:style>
  <w:style w:type="paragraph" w:customStyle="1" w:styleId="Dictionary">
    <w:name w:val="Dictionary"/>
    <w:basedOn w:val="Normal"/>
    <w:qFormat/>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7A37"/>
      <w:sz w:val="24"/>
      <w:szCs w:val="20"/>
      <w:lang w:val="en-GB"/>
    </w:rPr>
  </w:style>
  <w:style w:type="paragraph" w:customStyle="1" w:styleId="Disclosure">
    <w:name w:val="Disclosure"/>
    <w:basedOn w:val="Para"/>
    <w:qFormat/>
    <w:rsid w:val="00586A35"/>
  </w:style>
  <w:style w:type="paragraph" w:customStyle="1" w:styleId="DisclosureHead">
    <w:name w:val="DisclosureHead"/>
    <w:basedOn w:val="Head1"/>
    <w:qFormat/>
    <w:rsid w:val="00586A35"/>
  </w:style>
  <w:style w:type="paragraph" w:customStyle="1" w:styleId="Editors">
    <w:name w:val="Editors"/>
    <w:basedOn w:val="Normal"/>
    <w:qFormat/>
    <w:rsid w:val="00586A35"/>
    <w:pPr>
      <w:spacing w:after="200" w:line="276" w:lineRule="auto"/>
      <w:jc w:val="left"/>
    </w:pPr>
    <w:rPr>
      <w:rFonts w:asciiTheme="minorHAnsi" w:hAnsiTheme="minorHAnsi"/>
      <w:sz w:val="22"/>
    </w:rPr>
  </w:style>
  <w:style w:type="character" w:customStyle="1" w:styleId="EpreprintDate">
    <w:name w:val="EpreprintDate"/>
    <w:basedOn w:val="Fuentedeprrafopredeter"/>
    <w:uiPriority w:val="1"/>
    <w:qFormat/>
    <w:rsid w:val="00586A35"/>
    <w:rPr>
      <w:bdr w:val="none" w:sz="0" w:space="0" w:color="auto"/>
      <w:shd w:val="clear" w:color="auto" w:fill="B8CCE4" w:themeFill="accent1" w:themeFillTint="66"/>
    </w:rPr>
  </w:style>
  <w:style w:type="character" w:customStyle="1" w:styleId="EqnCount">
    <w:name w:val="EqnCount"/>
    <w:basedOn w:val="Fuentedeprrafopredeter"/>
    <w:uiPriority w:val="1"/>
    <w:qFormat/>
    <w:rsid w:val="00586A35"/>
    <w:rPr>
      <w:color w:val="0000FF"/>
    </w:rPr>
  </w:style>
  <w:style w:type="character" w:customStyle="1" w:styleId="eSlide">
    <w:name w:val="eSlide"/>
    <w:basedOn w:val="Fuentedeprrafopredeter"/>
    <w:uiPriority w:val="1"/>
    <w:qFormat/>
    <w:rsid w:val="00586A35"/>
    <w:rPr>
      <w:color w:val="FF0000"/>
    </w:rPr>
  </w:style>
  <w:style w:type="paragraph" w:customStyle="1" w:styleId="ExampleBegin">
    <w:name w:val="Exampl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ampleEnd">
    <w:name w:val="Exampl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Begin">
    <w:name w:val="Exercise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End">
    <w:name w:val="Exercise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erciseSection">
    <w:name w:val="ExerciseSection"/>
    <w:basedOn w:val="Normal"/>
    <w:qFormat/>
    <w:rsid w:val="00586A35"/>
  </w:style>
  <w:style w:type="paragraph" w:customStyle="1" w:styleId="Explanation">
    <w:name w:val="Explanation"/>
    <w:basedOn w:val="Normal"/>
    <w:rsid w:val="00586A35"/>
    <w:pPr>
      <w:spacing w:after="240" w:line="360" w:lineRule="auto"/>
    </w:pPr>
    <w:rPr>
      <w:rFonts w:ascii="Times New Roman" w:eastAsia="Times New Roman" w:hAnsi="Times New Roman" w:cs="Times New Roman"/>
      <w:color w:val="666633"/>
      <w:sz w:val="24"/>
      <w:szCs w:val="24"/>
      <w:lang w:val="en-GB" w:bidi="ar-DZ"/>
    </w:rPr>
  </w:style>
  <w:style w:type="paragraph" w:customStyle="1" w:styleId="Extract">
    <w:name w:val="Extract"/>
    <w:basedOn w:val="Normal"/>
    <w:rsid w:val="00586A35"/>
    <w:pPr>
      <w:spacing w:before="120" w:after="120" w:line="240" w:lineRule="auto"/>
      <w:ind w:left="360" w:right="360"/>
      <w:contextualSpacing/>
    </w:pPr>
    <w:rPr>
      <w:rFonts w:eastAsia="Times New Roman" w:cs="Linux Libertine"/>
      <w:szCs w:val="20"/>
    </w:rPr>
  </w:style>
  <w:style w:type="paragraph" w:customStyle="1" w:styleId="ExtractBegin">
    <w:name w:val="ExtractBegin"/>
    <w:basedOn w:val="Normal"/>
    <w:qFormat/>
    <w:rsid w:val="00586A35"/>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ExtractEnd">
    <w:name w:val="ExtractEnd"/>
    <w:basedOn w:val="Normal"/>
    <w:qFormat/>
    <w:rsid w:val="00586A35"/>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cs="Times New Roman"/>
      <w:b/>
      <w:color w:val="660033"/>
      <w:sz w:val="28"/>
      <w:szCs w:val="20"/>
    </w:rPr>
  </w:style>
  <w:style w:type="paragraph" w:customStyle="1" w:styleId="FeatureFixedTitle">
    <w:name w:val="FeatureFixedTitle"/>
    <w:basedOn w:val="Normal"/>
    <w:qFormat/>
    <w:rsid w:val="00586A35"/>
  </w:style>
  <w:style w:type="paragraph" w:customStyle="1" w:styleId="FeatureHead1">
    <w:name w:val="FeatureHead1"/>
    <w:basedOn w:val="Normal"/>
    <w:qFormat/>
    <w:rsid w:val="00586A35"/>
  </w:style>
  <w:style w:type="paragraph" w:customStyle="1" w:styleId="FeatureHead2">
    <w:name w:val="FeatureHead2"/>
    <w:basedOn w:val="FeatureHead1"/>
    <w:qFormat/>
    <w:rsid w:val="00586A35"/>
  </w:style>
  <w:style w:type="paragraph" w:customStyle="1" w:styleId="FeatureTitle">
    <w:name w:val="FeatureTitle"/>
    <w:basedOn w:val="BoxTitle"/>
    <w:qFormat/>
    <w:rsid w:val="00586A35"/>
  </w:style>
  <w:style w:type="paragraph" w:customStyle="1" w:styleId="FigCopyright">
    <w:name w:val="FigCopyright"/>
    <w:basedOn w:val="Normal"/>
    <w:qFormat/>
    <w:rsid w:val="00586A35"/>
  </w:style>
  <w:style w:type="character" w:customStyle="1" w:styleId="FigCount">
    <w:name w:val="FigCount"/>
    <w:basedOn w:val="Fuentedeprrafopredeter"/>
    <w:uiPriority w:val="1"/>
    <w:qFormat/>
    <w:rsid w:val="00586A35"/>
    <w:rPr>
      <w:color w:val="0000FF"/>
    </w:rPr>
  </w:style>
  <w:style w:type="paragraph" w:customStyle="1" w:styleId="FigKeyword">
    <w:name w:val="FigKeyword"/>
    <w:basedOn w:val="Normal"/>
    <w:qFormat/>
    <w:rsid w:val="00586A35"/>
  </w:style>
  <w:style w:type="paragraph" w:customStyle="1" w:styleId="FundingHead">
    <w:name w:val="FundingHead"/>
    <w:basedOn w:val="AckHead"/>
    <w:qFormat/>
    <w:rsid w:val="00586A35"/>
  </w:style>
  <w:style w:type="paragraph" w:customStyle="1" w:styleId="FundingPara">
    <w:name w:val="FundingPara"/>
    <w:basedOn w:val="FundingHead"/>
    <w:next w:val="AckPara"/>
    <w:qFormat/>
    <w:rsid w:val="00586A35"/>
  </w:style>
  <w:style w:type="paragraph" w:customStyle="1" w:styleId="Head6">
    <w:name w:val="Head6"/>
    <w:basedOn w:val="Normal"/>
    <w:rsid w:val="00586A35"/>
    <w:pPr>
      <w:keepNext/>
      <w:keepLines/>
      <w:widowControl w:val="0"/>
      <w:spacing w:after="120"/>
      <w:ind w:left="720"/>
      <w:outlineLvl w:val="5"/>
    </w:pPr>
    <w:rPr>
      <w:rFonts w:ascii="Linux Biolinum" w:eastAsia="Arial Unicode MS" w:hAnsi="Linux Biolinum" w:cs="Times New Roman"/>
      <w:sz w:val="24"/>
      <w:szCs w:val="20"/>
    </w:rPr>
  </w:style>
  <w:style w:type="paragraph" w:customStyle="1" w:styleId="Hint">
    <w:name w:val="Hint"/>
    <w:basedOn w:val="Normal"/>
    <w:rsid w:val="00586A35"/>
    <w:pPr>
      <w:spacing w:line="360" w:lineRule="auto"/>
    </w:pPr>
    <w:rPr>
      <w:rFonts w:ascii="Times New Roman" w:eastAsia="Times New Roman" w:hAnsi="Times New Roman" w:cs="Times New Roman"/>
      <w:color w:val="993300"/>
      <w:sz w:val="24"/>
      <w:szCs w:val="24"/>
      <w:lang w:val="en-GB" w:bidi="ar-DZ"/>
    </w:rPr>
  </w:style>
  <w:style w:type="paragraph" w:customStyle="1" w:styleId="Index1">
    <w:name w:val="Index1"/>
    <w:basedOn w:val="Normal"/>
    <w:qFormat/>
    <w:rsid w:val="00586A35"/>
  </w:style>
  <w:style w:type="paragraph" w:customStyle="1" w:styleId="Index2">
    <w:name w:val="Index2"/>
    <w:basedOn w:val="Normal"/>
    <w:qFormat/>
    <w:rsid w:val="00586A35"/>
    <w:pPr>
      <w:ind w:left="284"/>
    </w:pPr>
  </w:style>
  <w:style w:type="paragraph" w:customStyle="1" w:styleId="Index3">
    <w:name w:val="Index3"/>
    <w:basedOn w:val="Normal"/>
    <w:qFormat/>
    <w:rsid w:val="00586A35"/>
    <w:pPr>
      <w:ind w:left="567"/>
    </w:pPr>
  </w:style>
  <w:style w:type="paragraph" w:customStyle="1" w:styleId="Index4">
    <w:name w:val="Index4"/>
    <w:basedOn w:val="Normal"/>
    <w:qFormat/>
    <w:rsid w:val="00586A35"/>
    <w:pPr>
      <w:ind w:left="851"/>
    </w:pPr>
  </w:style>
  <w:style w:type="paragraph" w:customStyle="1" w:styleId="IndexHead">
    <w:name w:val="IndexHead"/>
    <w:basedOn w:val="Normal"/>
    <w:qFormat/>
    <w:rsid w:val="00586A35"/>
  </w:style>
  <w:style w:type="paragraph" w:customStyle="1" w:styleId="Letter-ps">
    <w:name w:val="Letter-ps"/>
    <w:basedOn w:val="Normal"/>
    <w:next w:val="Normal"/>
    <w:qFormat/>
    <w:rsid w:val="00586A35"/>
  </w:style>
  <w:style w:type="paragraph" w:customStyle="1" w:styleId="MainHeading">
    <w:name w:val="MainHeading"/>
    <w:basedOn w:val="Normal"/>
    <w:rsid w:val="00586A35"/>
    <w:pPr>
      <w:widowControl w:val="0"/>
      <w:pBdr>
        <w:top w:val="single" w:sz="4" w:space="1" w:color="auto"/>
        <w:left w:val="single" w:sz="4" w:space="4" w:color="auto"/>
        <w:bottom w:val="single" w:sz="4" w:space="6" w:color="auto"/>
        <w:right w:val="single" w:sz="4" w:space="4" w:color="auto"/>
      </w:pBdr>
      <w:spacing w:line="360" w:lineRule="exact"/>
      <w:ind w:right="2880"/>
    </w:pPr>
    <w:rPr>
      <w:rFonts w:ascii="Arial Unicode MS" w:eastAsia="Times New Roman" w:hAnsi="Arial Unicode MS" w:cs="Times New Roman"/>
      <w:b/>
      <w:i/>
      <w:sz w:val="24"/>
      <w:szCs w:val="20"/>
    </w:rPr>
  </w:style>
  <w:style w:type="paragraph" w:customStyle="1" w:styleId="MarginNote">
    <w:name w:val="MarginNote"/>
    <w:basedOn w:val="Normal"/>
    <w:qFormat/>
    <w:rsid w:val="00586A35"/>
    <w:pPr>
      <w:spacing w:line="560" w:lineRule="exact"/>
      <w:ind w:left="-720"/>
    </w:pPr>
    <w:rPr>
      <w:rFonts w:ascii="Cambria Math" w:eastAsia="Times New Roman" w:hAnsi="Cambria Math" w:cs="Times New Roman"/>
      <w:sz w:val="24"/>
      <w:szCs w:val="20"/>
      <w:lang w:val="en-GB"/>
    </w:rPr>
  </w:style>
  <w:style w:type="paragraph" w:customStyle="1" w:styleId="MetadataHead">
    <w:name w:val="MetadataHead"/>
    <w:basedOn w:val="Normal"/>
    <w:rsid w:val="00586A35"/>
    <w:rPr>
      <w:color w:val="548DD4" w:themeColor="text2" w:themeTint="99"/>
      <w:sz w:val="20"/>
    </w:rPr>
  </w:style>
  <w:style w:type="paragraph" w:customStyle="1" w:styleId="MiscText">
    <w:name w:val="MiscText"/>
    <w:autoRedefine/>
    <w:qFormat/>
    <w:rsid w:val="00586A35"/>
    <w:pPr>
      <w:spacing w:after="200" w:line="276" w:lineRule="auto"/>
    </w:pPr>
    <w:rPr>
      <w:rFonts w:ascii="Times New Roman" w:eastAsiaTheme="minorHAnsi" w:hAnsi="Times New Roman" w:cstheme="minorBidi"/>
      <w:sz w:val="24"/>
      <w:szCs w:val="22"/>
      <w:lang w:val="en-US" w:eastAsia="en-US"/>
    </w:rPr>
  </w:style>
  <w:style w:type="character" w:customStyle="1" w:styleId="Orcid">
    <w:name w:val="Orcid"/>
    <w:basedOn w:val="Fuentedeprrafopredeter"/>
    <w:uiPriority w:val="1"/>
    <w:qFormat/>
    <w:rsid w:val="00586A35"/>
    <w:rPr>
      <w:color w:val="7030A0"/>
    </w:rPr>
  </w:style>
  <w:style w:type="paragraph" w:customStyle="1" w:styleId="Parabib">
    <w:name w:val="Para_bib"/>
    <w:qFormat/>
    <w:rsid w:val="00586A35"/>
    <w:pPr>
      <w:spacing w:after="200" w:line="276" w:lineRule="auto"/>
    </w:pPr>
    <w:rPr>
      <w:rFonts w:asciiTheme="minorHAnsi" w:eastAsiaTheme="minorHAnsi" w:hAnsiTheme="minorHAnsi" w:cstheme="minorBidi"/>
      <w:sz w:val="22"/>
      <w:szCs w:val="22"/>
      <w:lang w:val="en-US" w:eastAsia="en-US"/>
    </w:rPr>
  </w:style>
  <w:style w:type="paragraph" w:customStyle="1" w:styleId="ParaFirst">
    <w:name w:val="ParaFirst"/>
    <w:qFormat/>
    <w:rsid w:val="00586A35"/>
    <w:pPr>
      <w:spacing w:before="360" w:line="560" w:lineRule="exact"/>
    </w:pPr>
    <w:rPr>
      <w:rFonts w:ascii="Cambria Math" w:eastAsia="Times New Roman" w:hAnsi="Cambria Math" w:cs="Times New Roman"/>
      <w:sz w:val="24"/>
      <w:lang w:val="en-US" w:eastAsia="en-US"/>
    </w:rPr>
  </w:style>
  <w:style w:type="paragraph" w:customStyle="1" w:styleId="PartBegin">
    <w:name w:val="PartBegin"/>
    <w:basedOn w:val="Normal"/>
    <w:qFormat/>
    <w:rsid w:val="00586A35"/>
    <w:pPr>
      <w:pBdr>
        <w:top w:val="thinThickSmallGap" w:sz="24" w:space="1" w:color="auto"/>
        <w:left w:val="thinThickSmallGap" w:sz="24" w:space="4" w:color="auto"/>
        <w:right w:val="thickThinSmallGap" w:sz="24" w:space="4" w:color="auto"/>
      </w:pBdr>
      <w:shd w:val="clear" w:color="auto" w:fill="D9E6FF"/>
      <w:spacing w:before="360" w:after="360" w:line="360" w:lineRule="exact"/>
      <w:jc w:val="center"/>
    </w:pPr>
    <w:rPr>
      <w:rFonts w:ascii="Arial Unicode MS" w:eastAsia="Times New Roman" w:hAnsi="Arial Unicode MS" w:cs="Times New Roman"/>
      <w:b/>
      <w:color w:val="660033"/>
      <w:sz w:val="28"/>
      <w:szCs w:val="20"/>
      <w:lang w:val="en-GB"/>
    </w:rPr>
  </w:style>
  <w:style w:type="paragraph" w:customStyle="1" w:styleId="PartEnd">
    <w:name w:val="PartEnd"/>
    <w:basedOn w:val="PartBegin"/>
    <w:qFormat/>
    <w:rsid w:val="00586A35"/>
    <w:pPr>
      <w:pBdr>
        <w:top w:val="none" w:sz="0" w:space="0" w:color="auto"/>
        <w:bottom w:val="thickThinSmallGap" w:sz="24" w:space="1" w:color="auto"/>
      </w:pBdr>
    </w:pPr>
  </w:style>
  <w:style w:type="paragraph" w:customStyle="1" w:styleId="PartNumber">
    <w:name w:val="PartNumber"/>
    <w:basedOn w:val="Normal"/>
    <w:next w:val="Normal"/>
    <w:rsid w:val="00586A35"/>
    <w:pPr>
      <w:keepNext/>
      <w:keepLines/>
      <w:spacing w:before="480" w:line="560" w:lineRule="exact"/>
      <w:jc w:val="center"/>
    </w:pPr>
    <w:rPr>
      <w:rFonts w:ascii="Arial Unicode MS" w:eastAsia="Times New Roman" w:hAnsi="Arial Unicode MS" w:cs="Times New Roman"/>
      <w:sz w:val="48"/>
      <w:szCs w:val="20"/>
    </w:rPr>
  </w:style>
  <w:style w:type="paragraph" w:customStyle="1" w:styleId="PartTitle">
    <w:name w:val="PartTitle"/>
    <w:basedOn w:val="PartNumber"/>
    <w:next w:val="Normal"/>
    <w:rsid w:val="00586A35"/>
    <w:rPr>
      <w:b/>
    </w:rPr>
  </w:style>
  <w:style w:type="paragraph" w:customStyle="1" w:styleId="Prelims">
    <w:name w:val="Prelims"/>
    <w:basedOn w:val="Normal"/>
    <w:rsid w:val="00586A35"/>
    <w:pPr>
      <w:tabs>
        <w:tab w:val="right" w:pos="720"/>
        <w:tab w:val="left" w:pos="1440"/>
        <w:tab w:val="left" w:pos="2160"/>
        <w:tab w:val="left" w:pos="2880"/>
        <w:tab w:val="right" w:leader="dot" w:pos="8640"/>
      </w:tabs>
      <w:spacing w:line="360" w:lineRule="exact"/>
    </w:pPr>
    <w:rPr>
      <w:rFonts w:ascii="Cambria Math" w:eastAsia="Times New Roman" w:hAnsi="Cambria Math" w:cs="Times New Roman"/>
      <w:color w:val="000000"/>
      <w:sz w:val="24"/>
      <w:szCs w:val="20"/>
    </w:rPr>
  </w:style>
  <w:style w:type="paragraph" w:customStyle="1" w:styleId="Proof">
    <w:name w:val="Proof"/>
    <w:basedOn w:val="Normal"/>
    <w:qFormat/>
    <w:rsid w:val="00586A35"/>
    <w:pPr>
      <w:spacing w:line="560" w:lineRule="exact"/>
      <w:ind w:firstLine="720"/>
    </w:pPr>
    <w:rPr>
      <w:rFonts w:ascii="Cambria Math" w:eastAsia="Times New Roman" w:hAnsi="Cambria Math" w:cs="Times New Roman"/>
      <w:sz w:val="24"/>
      <w:szCs w:val="20"/>
      <w:lang w:val="en-GB"/>
    </w:rPr>
  </w:style>
  <w:style w:type="paragraph" w:customStyle="1" w:styleId="PublisherDate">
    <w:name w:val="PublisherDate"/>
    <w:basedOn w:val="Normal"/>
    <w:qFormat/>
    <w:rsid w:val="00586A35"/>
    <w:pPr>
      <w:spacing w:line="360" w:lineRule="exact"/>
      <w:contextualSpacing/>
      <w:jc w:val="center"/>
    </w:pPr>
    <w:rPr>
      <w:rFonts w:ascii="Arial Unicode MS" w:eastAsia="Times New Roman" w:hAnsi="Arial Unicode MS" w:cs="Times New Roman"/>
      <w:color w:val="000000"/>
      <w:sz w:val="24"/>
      <w:szCs w:val="20"/>
    </w:rPr>
  </w:style>
  <w:style w:type="paragraph" w:customStyle="1" w:styleId="Question">
    <w:name w:val="Question"/>
    <w:basedOn w:val="Normal"/>
    <w:qFormat/>
    <w:rsid w:val="00586A35"/>
    <w:pPr>
      <w:tabs>
        <w:tab w:val="left" w:pos="720"/>
      </w:tabs>
      <w:spacing w:line="560" w:lineRule="exact"/>
      <w:ind w:left="720" w:hanging="720"/>
      <w:contextualSpacing/>
    </w:pPr>
    <w:rPr>
      <w:rFonts w:ascii="Cambria Math" w:eastAsia="Times New Roman" w:hAnsi="Cambria Math" w:cs="Times New Roman"/>
      <w:color w:val="4F272F"/>
      <w:sz w:val="24"/>
      <w:szCs w:val="20"/>
    </w:rPr>
  </w:style>
  <w:style w:type="paragraph" w:customStyle="1" w:styleId="QuestionFillblank">
    <w:name w:val="Question_Fillblank"/>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atch">
    <w:name w:val="Question_Mat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MultiCh">
    <w:name w:val="Question_MultiCh"/>
    <w:basedOn w:val="Normal"/>
    <w:rsid w:val="00586A35"/>
    <w:pPr>
      <w:spacing w:after="240"/>
    </w:pPr>
    <w:rPr>
      <w:rFonts w:ascii="Times New Roman" w:eastAsia="Times New Roman" w:hAnsi="Times New Roman" w:cs="Times New Roman"/>
      <w:sz w:val="24"/>
      <w:szCs w:val="24"/>
      <w:lang w:val="en-GB" w:bidi="ar-DZ"/>
    </w:rPr>
  </w:style>
  <w:style w:type="paragraph" w:customStyle="1" w:styleId="QuestionTrueFalse">
    <w:name w:val="Question_TrueFalse"/>
    <w:basedOn w:val="Normal"/>
    <w:rsid w:val="00586A35"/>
    <w:pPr>
      <w:spacing w:after="240"/>
    </w:pPr>
    <w:rPr>
      <w:rFonts w:ascii="Times New Roman" w:eastAsia="Times New Roman" w:hAnsi="Times New Roman" w:cs="Times New Roman"/>
      <w:sz w:val="24"/>
      <w:szCs w:val="24"/>
      <w:lang w:val="en-GB" w:bidi="ar-DZ"/>
    </w:rPr>
  </w:style>
  <w:style w:type="paragraph" w:customStyle="1" w:styleId="Quotation">
    <w:name w:val="Quotation"/>
    <w:basedOn w:val="Normal"/>
    <w:qFormat/>
    <w:rsid w:val="00586A35"/>
    <w:pPr>
      <w:jc w:val="center"/>
    </w:pPr>
    <w:rPr>
      <w:sz w:val="16"/>
    </w:rPr>
  </w:style>
  <w:style w:type="character" w:customStyle="1" w:styleId="RefCount">
    <w:name w:val="RefCount"/>
    <w:basedOn w:val="Fuentedeprrafopredeter"/>
    <w:uiPriority w:val="1"/>
    <w:qFormat/>
    <w:rsid w:val="00586A35"/>
    <w:rPr>
      <w:color w:val="0000FF"/>
    </w:rPr>
  </w:style>
  <w:style w:type="paragraph" w:customStyle="1" w:styleId="RefHead1">
    <w:name w:val="RefHead1"/>
    <w:basedOn w:val="ReferenceHead"/>
    <w:qFormat/>
    <w:rsid w:val="00586A35"/>
    <w:pPr>
      <w:ind w:left="284"/>
    </w:pPr>
  </w:style>
  <w:style w:type="paragraph" w:customStyle="1" w:styleId="RefHead2">
    <w:name w:val="RefHead2"/>
    <w:basedOn w:val="ReferenceHead"/>
    <w:qFormat/>
    <w:rsid w:val="00586A35"/>
    <w:pPr>
      <w:ind w:left="567"/>
    </w:pPr>
  </w:style>
  <w:style w:type="paragraph" w:customStyle="1" w:styleId="RefHead3">
    <w:name w:val="RefHead3"/>
    <w:basedOn w:val="ReferenceHead"/>
    <w:qFormat/>
    <w:rsid w:val="00586A35"/>
    <w:pPr>
      <w:spacing w:before="30"/>
      <w:ind w:left="851"/>
    </w:pPr>
  </w:style>
  <w:style w:type="paragraph" w:customStyle="1" w:styleId="RelatedArticle">
    <w:name w:val="RelatedArticle"/>
    <w:qFormat/>
    <w:rsid w:val="00586A35"/>
    <w:pPr>
      <w:spacing w:after="200" w:line="276" w:lineRule="auto"/>
    </w:pPr>
    <w:rPr>
      <w:rFonts w:asciiTheme="minorHAnsi" w:eastAsiaTheme="minorHAnsi" w:hAnsiTheme="minorHAnsi" w:cstheme="minorBidi"/>
      <w:sz w:val="22"/>
      <w:szCs w:val="22"/>
      <w:lang w:val="en-US" w:eastAsia="en-US"/>
    </w:rPr>
  </w:style>
  <w:style w:type="character" w:customStyle="1" w:styleId="RevisedDate1">
    <w:name w:val="RevisedDate1"/>
    <w:basedOn w:val="Fuentedeprrafopredeter"/>
    <w:uiPriority w:val="1"/>
    <w:qFormat/>
    <w:rsid w:val="00586A35"/>
    <w:rPr>
      <w:color w:val="5F497A" w:themeColor="accent4" w:themeShade="BF"/>
    </w:rPr>
  </w:style>
  <w:style w:type="character" w:customStyle="1" w:styleId="RevisedDate2">
    <w:name w:val="RevisedDate2"/>
    <w:basedOn w:val="Fuentedeprrafopredeter"/>
    <w:uiPriority w:val="1"/>
    <w:qFormat/>
    <w:rsid w:val="00586A35"/>
    <w:rPr>
      <w:color w:val="E36C0A" w:themeColor="accent6" w:themeShade="BF"/>
    </w:rPr>
  </w:style>
  <w:style w:type="paragraph" w:styleId="Saludo">
    <w:name w:val="Salutation"/>
    <w:basedOn w:val="Normal"/>
    <w:next w:val="Normal"/>
    <w:link w:val="SaludoCar"/>
    <w:uiPriority w:val="99"/>
    <w:unhideWhenUsed/>
    <w:rsid w:val="00586A35"/>
  </w:style>
  <w:style w:type="character" w:customStyle="1" w:styleId="SaludoCar">
    <w:name w:val="Saludo Car"/>
    <w:basedOn w:val="Fuentedeprrafopredeter"/>
    <w:link w:val="Saludo"/>
    <w:uiPriority w:val="99"/>
    <w:rsid w:val="00586A35"/>
    <w:rPr>
      <w:rFonts w:ascii="Linux Libertine" w:eastAsiaTheme="minorHAnsi" w:hAnsi="Linux Libertine" w:cstheme="minorBidi"/>
      <w:sz w:val="18"/>
      <w:szCs w:val="22"/>
      <w:lang w:val="en-US" w:eastAsia="en-US"/>
    </w:rPr>
  </w:style>
  <w:style w:type="paragraph" w:customStyle="1" w:styleId="Speech">
    <w:name w:val="Speech"/>
    <w:basedOn w:val="AppendixNumber"/>
    <w:qFormat/>
    <w:rsid w:val="00586A35"/>
  </w:style>
  <w:style w:type="paragraph" w:customStyle="1" w:styleId="Spine">
    <w:name w:val="Spine"/>
    <w:basedOn w:val="Normal"/>
    <w:qFormat/>
    <w:rsid w:val="00586A35"/>
    <w:pPr>
      <w:pBdr>
        <w:top w:val="thinThickLargeGap" w:sz="24" w:space="8" w:color="auto"/>
        <w:bottom w:val="thickThinLargeGap" w:sz="24" w:space="12" w:color="auto"/>
      </w:pBdr>
      <w:spacing w:line="360" w:lineRule="exact"/>
    </w:pPr>
    <w:rPr>
      <w:rFonts w:ascii="Cambria Math" w:eastAsia="Times New Roman" w:hAnsi="Cambria Math" w:cs="Times New Roman"/>
      <w:sz w:val="24"/>
      <w:szCs w:val="20"/>
      <w:lang w:val="en-GB"/>
    </w:rPr>
  </w:style>
  <w:style w:type="character" w:customStyle="1" w:styleId="Subject1">
    <w:name w:val="Subject1"/>
    <w:basedOn w:val="Fuentedeprrafopredeter"/>
    <w:uiPriority w:val="1"/>
    <w:rsid w:val="00586A35"/>
    <w:rPr>
      <w:rFonts w:ascii="Times New Roman" w:hAnsi="Times New Roman"/>
      <w:color w:val="002060"/>
      <w:sz w:val="20"/>
    </w:rPr>
  </w:style>
  <w:style w:type="character" w:customStyle="1" w:styleId="Subject2">
    <w:name w:val="Subject2"/>
    <w:basedOn w:val="Subject1"/>
    <w:uiPriority w:val="1"/>
    <w:rsid w:val="00586A35"/>
    <w:rPr>
      <w:rFonts w:ascii="Times New Roman" w:hAnsi="Times New Roman"/>
      <w:color w:val="002060"/>
      <w:sz w:val="20"/>
    </w:rPr>
  </w:style>
  <w:style w:type="paragraph" w:customStyle="1" w:styleId="SuppKeyword">
    <w:name w:val="SuppKeyword"/>
    <w:basedOn w:val="SuppInfo"/>
    <w:qFormat/>
    <w:rsid w:val="00586A35"/>
  </w:style>
  <w:style w:type="character" w:customStyle="1" w:styleId="TblCount">
    <w:name w:val="TblCount"/>
    <w:basedOn w:val="Fuentedeprrafopredeter"/>
    <w:uiPriority w:val="1"/>
    <w:qFormat/>
    <w:rsid w:val="00586A35"/>
    <w:rPr>
      <w:color w:val="0000FF"/>
    </w:rPr>
  </w:style>
  <w:style w:type="paragraph" w:customStyle="1" w:styleId="TOC1">
    <w:name w:val="TOC1"/>
    <w:basedOn w:val="Normal"/>
    <w:qFormat/>
    <w:rsid w:val="00586A35"/>
  </w:style>
  <w:style w:type="paragraph" w:customStyle="1" w:styleId="TOC2">
    <w:name w:val="TOC2"/>
    <w:basedOn w:val="Normal"/>
    <w:qFormat/>
    <w:rsid w:val="00586A35"/>
  </w:style>
  <w:style w:type="paragraph" w:customStyle="1" w:styleId="TOC3">
    <w:name w:val="TOC3"/>
    <w:basedOn w:val="Normal"/>
    <w:qFormat/>
    <w:rsid w:val="00586A35"/>
  </w:style>
  <w:style w:type="paragraph" w:customStyle="1" w:styleId="TOC4">
    <w:name w:val="TOC4"/>
    <w:basedOn w:val="Normal"/>
    <w:qFormat/>
    <w:rsid w:val="00586A35"/>
  </w:style>
  <w:style w:type="paragraph" w:customStyle="1" w:styleId="TOCHeading">
    <w:name w:val="TOCHeading"/>
    <w:basedOn w:val="Normal"/>
    <w:qFormat/>
    <w:rsid w:val="00586A35"/>
  </w:style>
  <w:style w:type="paragraph" w:customStyle="1" w:styleId="Translation">
    <w:name w:val="Translation"/>
    <w:basedOn w:val="Extract"/>
    <w:qFormat/>
    <w:rsid w:val="00586A35"/>
    <w:rPr>
      <w:color w:val="7030A0"/>
    </w:rPr>
  </w:style>
  <w:style w:type="paragraph" w:customStyle="1" w:styleId="Update">
    <w:name w:val="Update"/>
    <w:basedOn w:val="Normal"/>
    <w:qFormat/>
    <w:rsid w:val="00586A35"/>
    <w:pPr>
      <w:pBdr>
        <w:top w:val="dashed" w:sz="4" w:space="6" w:color="auto"/>
        <w:bottom w:val="dashed" w:sz="4" w:space="16" w:color="auto"/>
      </w:pBdr>
      <w:spacing w:line="560" w:lineRule="exact"/>
      <w:ind w:firstLine="720"/>
    </w:pPr>
    <w:rPr>
      <w:rFonts w:ascii="Cambria Math" w:eastAsia="Times New Roman" w:hAnsi="Cambria Math" w:cs="Times New Roman"/>
      <w:color w:val="760016"/>
      <w:sz w:val="24"/>
      <w:szCs w:val="20"/>
      <w:lang w:val="en-GB"/>
    </w:rPr>
  </w:style>
  <w:style w:type="paragraph" w:customStyle="1" w:styleId="Value">
    <w:name w:val="Value"/>
    <w:basedOn w:val="Normal"/>
    <w:next w:val="Normal"/>
    <w:qFormat/>
    <w:rsid w:val="00586A35"/>
  </w:style>
  <w:style w:type="paragraph" w:customStyle="1" w:styleId="Video">
    <w:name w:val="Video"/>
    <w:basedOn w:val="Normal"/>
    <w:qFormat/>
    <w:rsid w:val="00586A35"/>
    <w:pPr>
      <w:pBdr>
        <w:top w:val="wave" w:sz="6" w:space="8" w:color="auto"/>
        <w:bottom w:val="wave" w:sz="6" w:space="12" w:color="auto"/>
      </w:pBdr>
      <w:spacing w:after="120" w:line="280" w:lineRule="exact"/>
      <w:jc w:val="center"/>
    </w:pPr>
    <w:rPr>
      <w:rFonts w:ascii="Arial Unicode MS" w:eastAsia="Arial Unicode MS" w:hAnsi="Arial Unicode MS" w:cs="Times New Roman"/>
      <w:color w:val="FF0000"/>
      <w:sz w:val="24"/>
      <w:szCs w:val="20"/>
    </w:rPr>
  </w:style>
  <w:style w:type="paragraph" w:customStyle="1" w:styleId="Worksolution">
    <w:name w:val="Worksolution"/>
    <w:basedOn w:val="Normal"/>
    <w:rsid w:val="00586A35"/>
    <w:rPr>
      <w:rFonts w:ascii="Times New Roman" w:eastAsia="Times New Roman" w:hAnsi="Times New Roman" w:cs="Times New Roman"/>
      <w:sz w:val="24"/>
      <w:szCs w:val="24"/>
      <w:lang w:val="en-GB" w:bidi="ar-DZ"/>
    </w:rPr>
  </w:style>
  <w:style w:type="paragraph" w:customStyle="1" w:styleId="Yours">
    <w:name w:val="Yours"/>
    <w:basedOn w:val="Normal"/>
    <w:next w:val="Normal"/>
    <w:qFormat/>
    <w:rsid w:val="00586A35"/>
  </w:style>
  <w:style w:type="character" w:styleId="Nmerodepgina">
    <w:name w:val="page number"/>
    <w:basedOn w:val="Fuentedeprrafopredeter"/>
    <w:uiPriority w:val="99"/>
    <w:unhideWhenUsed/>
    <w:rsid w:val="00586A35"/>
    <w:rPr>
      <w:rFonts w:ascii="Linux Libertine" w:hAnsi="Linux Libertine"/>
      <w:sz w:val="14"/>
    </w:rPr>
  </w:style>
  <w:style w:type="character" w:styleId="Nmerodelnea">
    <w:name w:val="line number"/>
    <w:basedOn w:val="Fuentedeprrafopredeter"/>
    <w:uiPriority w:val="99"/>
    <w:unhideWhenUsed/>
    <w:rsid w:val="00586A35"/>
    <w:rPr>
      <w:sz w:val="16"/>
    </w:rPr>
  </w:style>
  <w:style w:type="paragraph" w:styleId="Sinespaciado">
    <w:name w:val="No Spacing"/>
    <w:uiPriority w:val="1"/>
    <w:qFormat/>
    <w:rsid w:val="00586A35"/>
    <w:rPr>
      <w:rFonts w:asciiTheme="minorHAnsi" w:eastAsiaTheme="minorHAnsi" w:hAnsiTheme="minorHAnsi" w:cstheme="minorBidi"/>
      <w:sz w:val="22"/>
      <w:szCs w:val="22"/>
      <w:lang w:val="en-US" w:eastAsia="en-US"/>
    </w:rPr>
  </w:style>
  <w:style w:type="character" w:customStyle="1" w:styleId="KeyTerm">
    <w:name w:val="KeyTerm"/>
    <w:basedOn w:val="Fuentedeprrafopredeter"/>
    <w:uiPriority w:val="1"/>
    <w:qFormat/>
    <w:rsid w:val="00586A35"/>
    <w:rPr>
      <w:color w:val="E36C0A" w:themeColor="accent6" w:themeShade="BF"/>
    </w:rPr>
  </w:style>
  <w:style w:type="character" w:customStyle="1" w:styleId="OtherTitle">
    <w:name w:val="OtherTitle"/>
    <w:basedOn w:val="Fuentedeprrafopredeter"/>
    <w:uiPriority w:val="1"/>
    <w:qFormat/>
    <w:rsid w:val="00586A35"/>
    <w:rPr>
      <w:bdr w:val="none" w:sz="0" w:space="0" w:color="auto"/>
      <w:shd w:val="clear" w:color="auto" w:fill="B6DDE8" w:themeFill="accent5" w:themeFillTint="66"/>
    </w:rPr>
  </w:style>
  <w:style w:type="paragraph" w:customStyle="1" w:styleId="SidebarText">
    <w:name w:val="SidebarText"/>
    <w:basedOn w:val="Normal"/>
    <w:qFormat/>
    <w:rsid w:val="00586A35"/>
    <w:pPr>
      <w:spacing w:line="360" w:lineRule="auto"/>
      <w:ind w:left="475"/>
    </w:pPr>
    <w:rPr>
      <w:rFonts w:ascii="Times New Roman" w:eastAsia="Times New Roman" w:hAnsi="Times New Roman" w:cs="Times New Roman"/>
      <w:noProof/>
      <w:sz w:val="24"/>
      <w:szCs w:val="20"/>
    </w:rPr>
  </w:style>
  <w:style w:type="character" w:customStyle="1" w:styleId="term-InText">
    <w:name w:val="term-InText"/>
    <w:uiPriority w:val="1"/>
    <w:rsid w:val="00586A35"/>
  </w:style>
  <w:style w:type="paragraph" w:customStyle="1" w:styleId="CCSHead">
    <w:name w:val="CCSHead"/>
    <w:basedOn w:val="KeyWordHead"/>
    <w:qFormat/>
    <w:rsid w:val="00586A35"/>
  </w:style>
  <w:style w:type="paragraph" w:customStyle="1" w:styleId="CCSDescription">
    <w:name w:val="CCSDescription"/>
    <w:basedOn w:val="KeyWords"/>
    <w:qFormat/>
    <w:rsid w:val="00586A35"/>
  </w:style>
  <w:style w:type="paragraph" w:customStyle="1" w:styleId="AlgorithmCaption">
    <w:name w:val="AlgorithmCaption"/>
    <w:basedOn w:val="Normal"/>
    <w:rsid w:val="00586A35"/>
    <w:pPr>
      <w:pBdr>
        <w:top w:val="single" w:sz="4" w:space="2" w:color="auto"/>
        <w:bottom w:val="single" w:sz="4" w:space="2" w:color="auto"/>
      </w:pBdr>
      <w:spacing w:before="200"/>
    </w:pPr>
  </w:style>
  <w:style w:type="paragraph" w:customStyle="1" w:styleId="RefFormatHead">
    <w:name w:val="RefFormatHead"/>
    <w:basedOn w:val="Normal"/>
    <w:qFormat/>
    <w:rsid w:val="00586A35"/>
    <w:pPr>
      <w:spacing w:before="220"/>
    </w:pPr>
    <w:rPr>
      <w:rFonts w:cs="Linux Libertine"/>
      <w:b/>
      <w:sz w:val="16"/>
    </w:rPr>
  </w:style>
  <w:style w:type="paragraph" w:customStyle="1" w:styleId="RefFormatPara">
    <w:name w:val="RefFormatPara"/>
    <w:basedOn w:val="Normal"/>
    <w:qFormat/>
    <w:rsid w:val="00586A35"/>
    <w:pPr>
      <w:spacing w:before="60" w:after="60"/>
      <w:contextualSpacing/>
    </w:pPr>
    <w:rPr>
      <w:sz w:val="16"/>
    </w:rPr>
  </w:style>
  <w:style w:type="paragraph" w:customStyle="1" w:styleId="AppendixH4">
    <w:name w:val="AppendixH4"/>
    <w:basedOn w:val="Para"/>
    <w:qFormat/>
    <w:rPr>
      <w:lang w:eastAsia="it-IT"/>
    </w:rPr>
  </w:style>
  <w:style w:type="paragraph" w:customStyle="1" w:styleId="Style1">
    <w:name w:val="Style1"/>
    <w:basedOn w:val="Head4"/>
    <w:qFormat/>
    <w:rsid w:val="00586A35"/>
  </w:style>
  <w:style w:type="paragraph" w:customStyle="1" w:styleId="PermissionBlock">
    <w:name w:val="PermissionBlock"/>
    <w:basedOn w:val="Textonotapie"/>
    <w:qFormat/>
    <w:rsid w:val="00586A35"/>
  </w:style>
  <w:style w:type="paragraph" w:styleId="Bibliografa">
    <w:name w:val="Bibliography"/>
    <w:basedOn w:val="Normal"/>
    <w:next w:val="Normal"/>
    <w:uiPriority w:val="37"/>
    <w:semiHidden/>
    <w:unhideWhenUsed/>
  </w:style>
  <w:style w:type="paragraph" w:styleId="Textodebloque">
    <w:name w:val="Block Text"/>
    <w:basedOn w:val="Normal"/>
    <w:pPr>
      <w:pBdr>
        <w:top w:val="single" w:sz="2" w:space="10" w:color="4F81BD" w:themeColor="accent1" w:shadow="1" w:frame="1"/>
        <w:left w:val="single" w:sz="2" w:space="10" w:color="4F81BD" w:themeColor="accent1" w:shadow="1" w:frame="1"/>
        <w:bottom w:val="single" w:sz="2" w:space="10" w:color="4F81BD" w:themeColor="accent1" w:shadow="1" w:frame="1"/>
        <w:right w:val="single" w:sz="2" w:space="10" w:color="4F81BD" w:themeColor="accent1" w:shadow="1" w:frame="1"/>
      </w:pBdr>
      <w:ind w:left="1152" w:right="1152"/>
    </w:pPr>
    <w:rPr>
      <w:rFonts w:asciiTheme="minorHAnsi" w:eastAsiaTheme="minorEastAsia" w:hAnsiTheme="minorHAnsi"/>
      <w:i/>
      <w:iCs/>
      <w:color w:val="4F81BD" w:themeColor="accent1"/>
    </w:rPr>
  </w:style>
  <w:style w:type="paragraph" w:styleId="Textoindependiente">
    <w:name w:val="Body Text"/>
    <w:basedOn w:val="Normal"/>
    <w:link w:val="TextoindependienteCar"/>
    <w:pPr>
      <w:spacing w:after="120"/>
    </w:pPr>
  </w:style>
  <w:style w:type="character" w:customStyle="1" w:styleId="TextoindependienteCar">
    <w:name w:val="Texto independiente Car"/>
    <w:basedOn w:val="Fuentedeprrafopredeter"/>
    <w:link w:val="Textoindependiente"/>
    <w:rPr>
      <w:rFonts w:ascii="Linux Libertine" w:eastAsiaTheme="minorHAnsi" w:hAnsi="Linux Libertine" w:cstheme="minorBidi"/>
      <w:sz w:val="18"/>
      <w:szCs w:val="22"/>
      <w:lang w:val="en-US" w:eastAsia="en-US"/>
    </w:rPr>
  </w:style>
  <w:style w:type="paragraph" w:styleId="Textoindependiente2">
    <w:name w:val="Body Text 2"/>
    <w:basedOn w:val="Normal"/>
    <w:link w:val="Textoindependiente2Car"/>
    <w:pPr>
      <w:spacing w:after="120" w:line="480" w:lineRule="auto"/>
    </w:pPr>
  </w:style>
  <w:style w:type="character" w:customStyle="1" w:styleId="Textoindependiente2Car">
    <w:name w:val="Texto independiente 2 Car"/>
    <w:basedOn w:val="Fuentedeprrafopredeter"/>
    <w:link w:val="Textoindependiente2"/>
    <w:rPr>
      <w:rFonts w:ascii="Linux Libertine" w:eastAsiaTheme="minorHAnsi" w:hAnsi="Linux Libertine" w:cstheme="minorBidi"/>
      <w:sz w:val="18"/>
      <w:szCs w:val="22"/>
      <w:lang w:val="en-US" w:eastAsia="en-US"/>
    </w:rPr>
  </w:style>
  <w:style w:type="paragraph" w:styleId="Textoindependiente3">
    <w:name w:val="Body Text 3"/>
    <w:basedOn w:val="Normal"/>
    <w:link w:val="Textoindependiente3Car"/>
    <w:pPr>
      <w:spacing w:after="120"/>
    </w:pPr>
    <w:rPr>
      <w:sz w:val="16"/>
      <w:szCs w:val="16"/>
    </w:rPr>
  </w:style>
  <w:style w:type="character" w:customStyle="1" w:styleId="Textoindependiente3Car">
    <w:name w:val="Texto independiente 3 Car"/>
    <w:basedOn w:val="Fuentedeprrafopredeter"/>
    <w:link w:val="Textoindependiente3"/>
    <w:rPr>
      <w:rFonts w:ascii="Linux Libertine" w:eastAsiaTheme="minorHAnsi" w:hAnsi="Linux Libertine" w:cstheme="minorBidi"/>
      <w:sz w:val="16"/>
      <w:szCs w:val="16"/>
      <w:lang w:val="en-US" w:eastAsia="en-US"/>
    </w:rPr>
  </w:style>
  <w:style w:type="paragraph" w:styleId="Textoindependienteprimerasangra">
    <w:name w:val="Body Text First Indent"/>
    <w:basedOn w:val="Textoindependiente"/>
    <w:link w:val="TextoindependienteprimerasangraCar"/>
    <w:pPr>
      <w:spacing w:after="0"/>
      <w:ind w:firstLine="360"/>
    </w:pPr>
  </w:style>
  <w:style w:type="character" w:customStyle="1" w:styleId="TextoindependienteprimerasangraCar">
    <w:name w:val="Texto independiente primera sangría Car"/>
    <w:basedOn w:val="TextoindependienteCar"/>
    <w:link w:val="Textoindependienteprimerasangra"/>
    <w:rPr>
      <w:rFonts w:ascii="Linux Libertine" w:eastAsiaTheme="minorHAnsi" w:hAnsi="Linux Libertine" w:cstheme="minorBidi"/>
      <w:sz w:val="18"/>
      <w:szCs w:val="22"/>
      <w:lang w:val="en-US" w:eastAsia="en-US"/>
    </w:rPr>
  </w:style>
  <w:style w:type="paragraph" w:styleId="Sangradetextonormal">
    <w:name w:val="Body Text Indent"/>
    <w:basedOn w:val="Normal"/>
    <w:link w:val="SangradetextonormalCar"/>
    <w:pPr>
      <w:spacing w:after="120"/>
      <w:ind w:left="360"/>
    </w:pPr>
  </w:style>
  <w:style w:type="character" w:customStyle="1" w:styleId="SangradetextonormalCar">
    <w:name w:val="Sangría de texto normal Car"/>
    <w:basedOn w:val="Fuentedeprrafopredeter"/>
    <w:link w:val="Sangradetextonormal"/>
    <w:rPr>
      <w:rFonts w:ascii="Linux Libertine" w:eastAsiaTheme="minorHAnsi" w:hAnsi="Linux Libertine" w:cstheme="minorBidi"/>
      <w:sz w:val="18"/>
      <w:szCs w:val="22"/>
      <w:lang w:val="en-US" w:eastAsia="en-US"/>
    </w:rPr>
  </w:style>
  <w:style w:type="paragraph" w:styleId="Textoindependienteprimerasangra2">
    <w:name w:val="Body Text First Indent 2"/>
    <w:basedOn w:val="Sangradetextonormal"/>
    <w:link w:val="Textoindependienteprimerasangra2Car"/>
    <w:pPr>
      <w:spacing w:after="0"/>
      <w:ind w:firstLine="360"/>
    </w:pPr>
  </w:style>
  <w:style w:type="character" w:customStyle="1" w:styleId="Textoindependienteprimerasangra2Car">
    <w:name w:val="Texto independiente primera sangría 2 Car"/>
    <w:basedOn w:val="SangradetextonormalCar"/>
    <w:link w:val="Textoindependienteprimerasangra2"/>
    <w:rPr>
      <w:rFonts w:ascii="Linux Libertine" w:eastAsiaTheme="minorHAnsi" w:hAnsi="Linux Libertine" w:cstheme="minorBidi"/>
      <w:sz w:val="18"/>
      <w:szCs w:val="22"/>
      <w:lang w:val="en-US" w:eastAsia="en-US"/>
    </w:rPr>
  </w:style>
  <w:style w:type="paragraph" w:styleId="Sangra2detindependiente">
    <w:name w:val="Body Text Indent 2"/>
    <w:basedOn w:val="Normal"/>
    <w:link w:val="Sangra2detindependienteCar"/>
    <w:pPr>
      <w:spacing w:after="120" w:line="480" w:lineRule="auto"/>
      <w:ind w:left="360"/>
    </w:pPr>
  </w:style>
  <w:style w:type="character" w:customStyle="1" w:styleId="Sangra2detindependienteCar">
    <w:name w:val="Sangría 2 de t. independiente Car"/>
    <w:basedOn w:val="Fuentedeprrafopredeter"/>
    <w:link w:val="Sangra2detindependiente"/>
    <w:rPr>
      <w:rFonts w:ascii="Linux Libertine" w:eastAsiaTheme="minorHAnsi" w:hAnsi="Linux Libertine" w:cstheme="minorBidi"/>
      <w:sz w:val="18"/>
      <w:szCs w:val="22"/>
      <w:lang w:val="en-US" w:eastAsia="en-US"/>
    </w:rPr>
  </w:style>
  <w:style w:type="paragraph" w:styleId="Sangra3detindependiente">
    <w:name w:val="Body Text Indent 3"/>
    <w:basedOn w:val="Normal"/>
    <w:link w:val="Sangra3detindependienteCar"/>
    <w:pPr>
      <w:spacing w:after="120"/>
      <w:ind w:left="360"/>
    </w:pPr>
    <w:rPr>
      <w:sz w:val="16"/>
      <w:szCs w:val="16"/>
    </w:rPr>
  </w:style>
  <w:style w:type="character" w:customStyle="1" w:styleId="Sangra3detindependienteCar">
    <w:name w:val="Sangría 3 de t. independiente Car"/>
    <w:basedOn w:val="Fuentedeprrafopredeter"/>
    <w:link w:val="Sangra3detindependiente"/>
    <w:rPr>
      <w:rFonts w:ascii="Linux Libertine" w:eastAsiaTheme="minorHAnsi" w:hAnsi="Linux Libertine" w:cstheme="minorBidi"/>
      <w:sz w:val="16"/>
      <w:szCs w:val="16"/>
      <w:lang w:val="en-US" w:eastAsia="en-US"/>
    </w:rPr>
  </w:style>
  <w:style w:type="paragraph" w:styleId="Cierre">
    <w:name w:val="Closing"/>
    <w:basedOn w:val="Normal"/>
    <w:link w:val="CierreCar"/>
    <w:pPr>
      <w:ind w:left="4320"/>
    </w:pPr>
  </w:style>
  <w:style w:type="character" w:customStyle="1" w:styleId="CierreCar">
    <w:name w:val="Cierre Car"/>
    <w:basedOn w:val="Fuentedeprrafopredeter"/>
    <w:link w:val="Cierre"/>
    <w:rPr>
      <w:rFonts w:ascii="Linux Libertine" w:eastAsiaTheme="minorHAnsi" w:hAnsi="Linux Libertine" w:cstheme="minorBidi"/>
      <w:sz w:val="18"/>
      <w:szCs w:val="22"/>
      <w:lang w:val="en-US" w:eastAsia="en-US"/>
    </w:rPr>
  </w:style>
  <w:style w:type="paragraph" w:styleId="Fecha">
    <w:name w:val="Date"/>
    <w:basedOn w:val="Normal"/>
    <w:next w:val="Normal"/>
    <w:link w:val="FechaCar"/>
  </w:style>
  <w:style w:type="character" w:customStyle="1" w:styleId="FechaCar">
    <w:name w:val="Fecha Car"/>
    <w:basedOn w:val="Fuentedeprrafopredeter"/>
    <w:link w:val="Fecha"/>
    <w:rPr>
      <w:rFonts w:ascii="Linux Libertine" w:eastAsiaTheme="minorHAnsi" w:hAnsi="Linux Libertine" w:cstheme="minorBidi"/>
      <w:sz w:val="18"/>
      <w:szCs w:val="22"/>
      <w:lang w:val="en-US" w:eastAsia="en-US"/>
    </w:rPr>
  </w:style>
  <w:style w:type="paragraph" w:styleId="Mapadeldocumento">
    <w:name w:val="Document Map"/>
    <w:basedOn w:val="Normal"/>
    <w:link w:val="MapadeldocumentoCar"/>
    <w:rPr>
      <w:rFonts w:ascii="Tahoma" w:hAnsi="Tahoma" w:cs="Tahoma"/>
      <w:sz w:val="16"/>
      <w:szCs w:val="16"/>
    </w:rPr>
  </w:style>
  <w:style w:type="character" w:customStyle="1" w:styleId="MapadeldocumentoCar">
    <w:name w:val="Mapa del documento Car"/>
    <w:basedOn w:val="Fuentedeprrafopredeter"/>
    <w:link w:val="Mapadeldocumento"/>
    <w:rPr>
      <w:rFonts w:ascii="Tahoma" w:eastAsiaTheme="minorHAnsi" w:hAnsi="Tahoma" w:cs="Tahoma"/>
      <w:sz w:val="16"/>
      <w:szCs w:val="16"/>
      <w:lang w:val="en-US" w:eastAsia="en-US"/>
    </w:rPr>
  </w:style>
  <w:style w:type="paragraph" w:styleId="Firmadecorreoelectrnico">
    <w:name w:val="E-mail Signature"/>
    <w:basedOn w:val="Normal"/>
    <w:link w:val="FirmadecorreoelectrnicoCar"/>
  </w:style>
  <w:style w:type="character" w:customStyle="1" w:styleId="FirmadecorreoelectrnicoCar">
    <w:name w:val="Firma de correo electrónico Car"/>
    <w:basedOn w:val="Fuentedeprrafopredeter"/>
    <w:link w:val="Firmadecorreoelectrnico"/>
    <w:rPr>
      <w:rFonts w:ascii="Linux Libertine" w:eastAsiaTheme="minorHAnsi" w:hAnsi="Linux Libertine" w:cstheme="minorBidi"/>
      <w:sz w:val="18"/>
      <w:szCs w:val="22"/>
      <w:lang w:val="en-US" w:eastAsia="en-US"/>
    </w:rPr>
  </w:style>
  <w:style w:type="paragraph" w:styleId="Direccinsobre">
    <w:name w:val="envelope address"/>
    <w:basedOn w:val="Normal"/>
    <w:pPr>
      <w:framePr w:w="7920" w:h="1980" w:hRule="exact" w:hSpace="180" w:wrap="auto" w:hAnchor="page" w:xAlign="center" w:yAlign="bottom"/>
      <w:ind w:left="2880"/>
    </w:pPr>
    <w:rPr>
      <w:rFonts w:asciiTheme="majorHAnsi" w:eastAsiaTheme="majorEastAsia" w:hAnsiTheme="majorHAnsi" w:cstheme="majorBidi"/>
      <w:sz w:val="24"/>
      <w:szCs w:val="24"/>
    </w:rPr>
  </w:style>
  <w:style w:type="paragraph" w:styleId="Remitedesobre">
    <w:name w:val="envelope return"/>
    <w:basedOn w:val="Normal"/>
    <w:rPr>
      <w:rFonts w:asciiTheme="majorHAnsi" w:eastAsiaTheme="majorEastAsia" w:hAnsiTheme="majorHAnsi" w:cstheme="majorBidi"/>
      <w:sz w:val="20"/>
      <w:szCs w:val="20"/>
    </w:rPr>
  </w:style>
  <w:style w:type="paragraph" w:styleId="DireccinHTML">
    <w:name w:val="HTML Address"/>
    <w:basedOn w:val="Normal"/>
    <w:link w:val="DireccinHTMLCar"/>
    <w:rPr>
      <w:i/>
      <w:iCs/>
    </w:rPr>
  </w:style>
  <w:style w:type="character" w:customStyle="1" w:styleId="DireccinHTMLCar">
    <w:name w:val="Dirección HTML Car"/>
    <w:basedOn w:val="Fuentedeprrafopredeter"/>
    <w:link w:val="DireccinHTML"/>
    <w:rPr>
      <w:rFonts w:ascii="Linux Libertine" w:eastAsiaTheme="minorHAnsi" w:hAnsi="Linux Libertine" w:cstheme="minorBidi"/>
      <w:i/>
      <w:iCs/>
      <w:sz w:val="18"/>
      <w:szCs w:val="22"/>
      <w:lang w:val="en-US" w:eastAsia="en-US"/>
    </w:rPr>
  </w:style>
  <w:style w:type="paragraph" w:styleId="HTMLconformatoprevio">
    <w:name w:val="HTML Preformatted"/>
    <w:basedOn w:val="Normal"/>
    <w:link w:val="HTMLconformatoprevioCar"/>
    <w:rPr>
      <w:rFonts w:ascii="Consolas" w:hAnsi="Consolas" w:cs="Consolas"/>
      <w:sz w:val="20"/>
      <w:szCs w:val="20"/>
    </w:rPr>
  </w:style>
  <w:style w:type="character" w:customStyle="1" w:styleId="HTMLconformatoprevioCar">
    <w:name w:val="HTML con formato previo Car"/>
    <w:basedOn w:val="Fuentedeprrafopredeter"/>
    <w:link w:val="HTMLconformatoprevio"/>
    <w:rPr>
      <w:rFonts w:ascii="Consolas" w:eastAsiaTheme="minorHAnsi" w:hAnsi="Consolas" w:cs="Consolas"/>
      <w:lang w:val="en-US" w:eastAsia="en-US"/>
    </w:rPr>
  </w:style>
  <w:style w:type="paragraph" w:styleId="ndice1">
    <w:name w:val="index 1"/>
    <w:basedOn w:val="Normal"/>
    <w:next w:val="Normal"/>
    <w:autoRedefine/>
    <w:pPr>
      <w:ind w:left="180" w:hanging="180"/>
    </w:pPr>
  </w:style>
  <w:style w:type="paragraph" w:styleId="ndice2">
    <w:name w:val="index 2"/>
    <w:basedOn w:val="Normal"/>
    <w:next w:val="Normal"/>
    <w:autoRedefine/>
    <w:pPr>
      <w:ind w:left="360" w:hanging="180"/>
    </w:pPr>
  </w:style>
  <w:style w:type="paragraph" w:styleId="ndice3">
    <w:name w:val="index 3"/>
    <w:basedOn w:val="Normal"/>
    <w:next w:val="Normal"/>
    <w:autoRedefine/>
    <w:pPr>
      <w:ind w:left="540" w:hanging="180"/>
    </w:pPr>
  </w:style>
  <w:style w:type="paragraph" w:styleId="ndice4">
    <w:name w:val="index 4"/>
    <w:basedOn w:val="Normal"/>
    <w:next w:val="Normal"/>
    <w:autoRedefine/>
    <w:pPr>
      <w:ind w:left="720" w:hanging="180"/>
    </w:pPr>
  </w:style>
  <w:style w:type="paragraph" w:styleId="ndice5">
    <w:name w:val="index 5"/>
    <w:basedOn w:val="Normal"/>
    <w:next w:val="Normal"/>
    <w:autoRedefine/>
    <w:pPr>
      <w:ind w:left="900" w:hanging="180"/>
    </w:pPr>
  </w:style>
  <w:style w:type="paragraph" w:styleId="ndice6">
    <w:name w:val="index 6"/>
    <w:basedOn w:val="Normal"/>
    <w:next w:val="Normal"/>
    <w:autoRedefine/>
    <w:pPr>
      <w:ind w:left="1080" w:hanging="180"/>
    </w:pPr>
  </w:style>
  <w:style w:type="paragraph" w:styleId="ndice7">
    <w:name w:val="index 7"/>
    <w:basedOn w:val="Normal"/>
    <w:next w:val="Normal"/>
    <w:autoRedefine/>
    <w:pPr>
      <w:ind w:left="1260" w:hanging="180"/>
    </w:pPr>
  </w:style>
  <w:style w:type="paragraph" w:styleId="ndice8">
    <w:name w:val="index 8"/>
    <w:basedOn w:val="Normal"/>
    <w:next w:val="Normal"/>
    <w:autoRedefine/>
    <w:pPr>
      <w:ind w:left="1440" w:hanging="180"/>
    </w:pPr>
  </w:style>
  <w:style w:type="paragraph" w:styleId="ndice9">
    <w:name w:val="index 9"/>
    <w:basedOn w:val="Normal"/>
    <w:next w:val="Normal"/>
    <w:autoRedefine/>
    <w:pPr>
      <w:ind w:left="1620" w:hanging="180"/>
    </w:pPr>
  </w:style>
  <w:style w:type="paragraph" w:styleId="Ttulodendice">
    <w:name w:val="index heading"/>
    <w:basedOn w:val="Normal"/>
    <w:next w:val="ndice1"/>
    <w:rPr>
      <w:rFonts w:asciiTheme="majorHAnsi" w:eastAsiaTheme="majorEastAsia" w:hAnsiTheme="majorHAnsi" w:cstheme="majorBidi"/>
      <w:b/>
      <w:bCs/>
    </w:rPr>
  </w:style>
  <w:style w:type="paragraph" w:styleId="Citadestacada">
    <w:name w:val="Intense Quote"/>
    <w:basedOn w:val="Normal"/>
    <w:next w:val="Normal"/>
    <w:link w:val="CitadestacadaCar"/>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Pr>
      <w:rFonts w:ascii="Linux Libertine" w:eastAsiaTheme="minorHAnsi" w:hAnsi="Linux Libertine" w:cstheme="minorBidi"/>
      <w:b/>
      <w:bCs/>
      <w:i/>
      <w:iCs/>
      <w:color w:val="4F81BD" w:themeColor="accent1"/>
      <w:sz w:val="18"/>
      <w:szCs w:val="22"/>
      <w:lang w:val="en-US" w:eastAsia="en-US"/>
    </w:rPr>
  </w:style>
  <w:style w:type="paragraph" w:styleId="Lista">
    <w:name w:val="List"/>
    <w:basedOn w:val="Normal"/>
    <w:pPr>
      <w:ind w:left="360" w:hanging="360"/>
      <w:contextualSpacing/>
    </w:pPr>
  </w:style>
  <w:style w:type="paragraph" w:styleId="Lista2">
    <w:name w:val="List 2"/>
    <w:basedOn w:val="Normal"/>
    <w:pPr>
      <w:ind w:left="720" w:hanging="360"/>
      <w:contextualSpacing/>
    </w:pPr>
  </w:style>
  <w:style w:type="paragraph" w:styleId="Lista3">
    <w:name w:val="List 3"/>
    <w:basedOn w:val="Normal"/>
    <w:pPr>
      <w:ind w:left="1080" w:hanging="360"/>
      <w:contextualSpacing/>
    </w:pPr>
  </w:style>
  <w:style w:type="paragraph" w:styleId="Lista4">
    <w:name w:val="List 4"/>
    <w:basedOn w:val="Normal"/>
    <w:pPr>
      <w:ind w:left="1440" w:hanging="360"/>
      <w:contextualSpacing/>
    </w:pPr>
  </w:style>
  <w:style w:type="paragraph" w:styleId="Lista5">
    <w:name w:val="List 5"/>
    <w:basedOn w:val="Normal"/>
    <w:pPr>
      <w:ind w:left="1800" w:hanging="360"/>
      <w:contextualSpacing/>
    </w:pPr>
  </w:style>
  <w:style w:type="paragraph" w:styleId="Listaconvietas">
    <w:name w:val="List Bullet"/>
    <w:basedOn w:val="Normal"/>
    <w:pPr>
      <w:numPr>
        <w:numId w:val="10"/>
      </w:numPr>
      <w:contextualSpacing/>
    </w:pPr>
  </w:style>
  <w:style w:type="paragraph" w:styleId="Listaconvietas2">
    <w:name w:val="List Bullet 2"/>
    <w:basedOn w:val="Normal"/>
    <w:pPr>
      <w:numPr>
        <w:numId w:val="11"/>
      </w:numPr>
      <w:contextualSpacing/>
    </w:pPr>
  </w:style>
  <w:style w:type="paragraph" w:styleId="Listaconvietas3">
    <w:name w:val="List Bullet 3"/>
    <w:basedOn w:val="Normal"/>
    <w:pPr>
      <w:numPr>
        <w:numId w:val="12"/>
      </w:numPr>
      <w:contextualSpacing/>
    </w:pPr>
  </w:style>
  <w:style w:type="paragraph" w:styleId="Listaconvietas4">
    <w:name w:val="List Bullet 4"/>
    <w:basedOn w:val="Normal"/>
    <w:pPr>
      <w:numPr>
        <w:numId w:val="13"/>
      </w:numPr>
      <w:contextualSpacing/>
    </w:pPr>
  </w:style>
  <w:style w:type="paragraph" w:styleId="Listaconvietas5">
    <w:name w:val="List Bullet 5"/>
    <w:basedOn w:val="Normal"/>
    <w:pPr>
      <w:numPr>
        <w:numId w:val="14"/>
      </w:numPr>
      <w:contextualSpacing/>
    </w:pPr>
  </w:style>
  <w:style w:type="paragraph" w:styleId="Continuarlista">
    <w:name w:val="List Continue"/>
    <w:basedOn w:val="Normal"/>
    <w:pPr>
      <w:spacing w:after="120"/>
      <w:ind w:left="360"/>
      <w:contextualSpacing/>
    </w:pPr>
  </w:style>
  <w:style w:type="paragraph" w:styleId="Continuarlista2">
    <w:name w:val="List Continue 2"/>
    <w:basedOn w:val="Normal"/>
    <w:pPr>
      <w:spacing w:after="120"/>
      <w:ind w:left="720"/>
      <w:contextualSpacing/>
    </w:pPr>
  </w:style>
  <w:style w:type="paragraph" w:styleId="Continuarlista3">
    <w:name w:val="List Continue 3"/>
    <w:basedOn w:val="Normal"/>
    <w:pPr>
      <w:spacing w:after="120"/>
      <w:ind w:left="1080"/>
      <w:contextualSpacing/>
    </w:pPr>
  </w:style>
  <w:style w:type="paragraph" w:styleId="Continuarlista4">
    <w:name w:val="List Continue 4"/>
    <w:basedOn w:val="Normal"/>
    <w:pPr>
      <w:spacing w:after="120"/>
      <w:ind w:left="1440"/>
      <w:contextualSpacing/>
    </w:pPr>
  </w:style>
  <w:style w:type="paragraph" w:styleId="Continuarlista5">
    <w:name w:val="List Continue 5"/>
    <w:basedOn w:val="Normal"/>
    <w:pPr>
      <w:spacing w:after="120"/>
      <w:ind w:left="1800"/>
      <w:contextualSpacing/>
    </w:pPr>
  </w:style>
  <w:style w:type="paragraph" w:styleId="Listaconnmeros">
    <w:name w:val="List Number"/>
    <w:basedOn w:val="Normal"/>
    <w:pPr>
      <w:numPr>
        <w:numId w:val="15"/>
      </w:numPr>
      <w:contextualSpacing/>
    </w:pPr>
  </w:style>
  <w:style w:type="paragraph" w:styleId="Listaconnmeros2">
    <w:name w:val="List Number 2"/>
    <w:basedOn w:val="Normal"/>
    <w:pPr>
      <w:numPr>
        <w:numId w:val="16"/>
      </w:numPr>
      <w:contextualSpacing/>
    </w:pPr>
  </w:style>
  <w:style w:type="paragraph" w:styleId="Listaconnmeros3">
    <w:name w:val="List Number 3"/>
    <w:basedOn w:val="Normal"/>
    <w:pPr>
      <w:numPr>
        <w:numId w:val="17"/>
      </w:numPr>
      <w:contextualSpacing/>
    </w:pPr>
  </w:style>
  <w:style w:type="paragraph" w:styleId="Listaconnmeros4">
    <w:name w:val="List Number 4"/>
    <w:basedOn w:val="Normal"/>
    <w:pPr>
      <w:numPr>
        <w:numId w:val="18"/>
      </w:numPr>
      <w:contextualSpacing/>
    </w:pPr>
  </w:style>
  <w:style w:type="paragraph" w:styleId="Listaconnmeros5">
    <w:name w:val="List Number 5"/>
    <w:basedOn w:val="Normal"/>
    <w:pPr>
      <w:numPr>
        <w:numId w:val="19"/>
      </w:numPr>
      <w:contextualSpacing/>
    </w:pPr>
  </w:style>
  <w:style w:type="paragraph" w:styleId="Textomacro">
    <w:name w:val="macro"/>
    <w:link w:val="TextomacroCar"/>
    <w:pPr>
      <w:tabs>
        <w:tab w:val="left" w:pos="480"/>
        <w:tab w:val="left" w:pos="960"/>
        <w:tab w:val="left" w:pos="1440"/>
        <w:tab w:val="left" w:pos="1920"/>
        <w:tab w:val="left" w:pos="2400"/>
        <w:tab w:val="left" w:pos="2880"/>
        <w:tab w:val="left" w:pos="3360"/>
        <w:tab w:val="left" w:pos="3840"/>
        <w:tab w:val="left" w:pos="4320"/>
      </w:tabs>
      <w:spacing w:line="264" w:lineRule="auto"/>
      <w:jc w:val="both"/>
    </w:pPr>
    <w:rPr>
      <w:rFonts w:ascii="Consolas" w:eastAsiaTheme="minorHAnsi" w:hAnsi="Consolas" w:cs="Consolas"/>
      <w:lang w:val="en-US" w:eastAsia="en-US"/>
    </w:rPr>
  </w:style>
  <w:style w:type="character" w:customStyle="1" w:styleId="TextomacroCar">
    <w:name w:val="Texto macro Car"/>
    <w:basedOn w:val="Fuentedeprrafopredeter"/>
    <w:link w:val="Textomacro"/>
    <w:rPr>
      <w:rFonts w:ascii="Consolas" w:eastAsiaTheme="minorHAnsi" w:hAnsi="Consolas" w:cs="Consolas"/>
      <w:lang w:val="en-US" w:eastAsia="en-US"/>
    </w:rPr>
  </w:style>
  <w:style w:type="paragraph" w:styleId="Encabezadodemensaje">
    <w:name w:val="Message Header"/>
    <w:basedOn w:val="Normal"/>
    <w:link w:val="EncabezadodemensajeCar"/>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sz w:val="24"/>
      <w:szCs w:val="24"/>
    </w:rPr>
  </w:style>
  <w:style w:type="character" w:customStyle="1" w:styleId="EncabezadodemensajeCar">
    <w:name w:val="Encabezado de mensaje Car"/>
    <w:basedOn w:val="Fuentedeprrafopredeter"/>
    <w:link w:val="Encabezadodemensaje"/>
    <w:rPr>
      <w:rFonts w:asciiTheme="majorHAnsi" w:eastAsiaTheme="majorEastAsia" w:hAnsiTheme="majorHAnsi" w:cstheme="majorBidi"/>
      <w:sz w:val="24"/>
      <w:szCs w:val="24"/>
      <w:shd w:val="pct20" w:color="auto" w:fill="auto"/>
      <w:lang w:val="en-US" w:eastAsia="en-US"/>
    </w:rPr>
  </w:style>
  <w:style w:type="paragraph" w:styleId="Sangranormal">
    <w:name w:val="Normal Indent"/>
    <w:basedOn w:val="Normal"/>
    <w:pPr>
      <w:ind w:left="720"/>
    </w:pPr>
  </w:style>
  <w:style w:type="paragraph" w:styleId="Encabezadodenota">
    <w:name w:val="Note Heading"/>
    <w:basedOn w:val="Normal"/>
    <w:next w:val="Normal"/>
    <w:link w:val="EncabezadodenotaCar"/>
  </w:style>
  <w:style w:type="character" w:customStyle="1" w:styleId="EncabezadodenotaCar">
    <w:name w:val="Encabezado de nota Car"/>
    <w:basedOn w:val="Fuentedeprrafopredeter"/>
    <w:link w:val="Encabezadodenota"/>
    <w:rPr>
      <w:rFonts w:ascii="Linux Libertine" w:eastAsiaTheme="minorHAnsi" w:hAnsi="Linux Libertine" w:cstheme="minorBidi"/>
      <w:sz w:val="18"/>
      <w:szCs w:val="22"/>
      <w:lang w:val="en-US" w:eastAsia="en-US"/>
    </w:rPr>
  </w:style>
  <w:style w:type="paragraph" w:styleId="Textosinformato">
    <w:name w:val="Plain Text"/>
    <w:basedOn w:val="Normal"/>
    <w:link w:val="TextosinformatoCar"/>
    <w:rPr>
      <w:rFonts w:ascii="Consolas" w:hAnsi="Consolas" w:cs="Consolas"/>
      <w:sz w:val="21"/>
      <w:szCs w:val="21"/>
    </w:rPr>
  </w:style>
  <w:style w:type="character" w:customStyle="1" w:styleId="TextosinformatoCar">
    <w:name w:val="Texto sin formato Car"/>
    <w:basedOn w:val="Fuentedeprrafopredeter"/>
    <w:link w:val="Textosinformato"/>
    <w:rPr>
      <w:rFonts w:ascii="Consolas" w:eastAsiaTheme="minorHAnsi" w:hAnsi="Consolas" w:cs="Consolas"/>
      <w:sz w:val="21"/>
      <w:szCs w:val="21"/>
      <w:lang w:val="en-US" w:eastAsia="en-US"/>
    </w:rPr>
  </w:style>
  <w:style w:type="paragraph" w:styleId="Firma">
    <w:name w:val="Signature"/>
    <w:basedOn w:val="Normal"/>
    <w:link w:val="FirmaCar"/>
    <w:pPr>
      <w:ind w:left="4320"/>
    </w:pPr>
  </w:style>
  <w:style w:type="character" w:customStyle="1" w:styleId="FirmaCar">
    <w:name w:val="Firma Car"/>
    <w:basedOn w:val="Fuentedeprrafopredeter"/>
    <w:link w:val="Firma"/>
    <w:rPr>
      <w:rFonts w:ascii="Linux Libertine" w:eastAsiaTheme="minorHAnsi" w:hAnsi="Linux Libertine" w:cstheme="minorBidi"/>
      <w:sz w:val="18"/>
      <w:szCs w:val="22"/>
      <w:lang w:val="en-US" w:eastAsia="en-US"/>
    </w:rPr>
  </w:style>
  <w:style w:type="paragraph" w:styleId="Puesto">
    <w:name w:val="Title"/>
    <w:basedOn w:val="Normal"/>
    <w:next w:val="Normal"/>
    <w:link w:val="PuestoCar"/>
    <w:qFormat/>
    <w:locked/>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PuestoCar">
    <w:name w:val="Puesto Car"/>
    <w:basedOn w:val="Fuentedeprrafopredeter"/>
    <w:link w:val="Puesto"/>
    <w:rPr>
      <w:rFonts w:asciiTheme="majorHAnsi" w:eastAsiaTheme="majorEastAsia" w:hAnsiTheme="majorHAnsi" w:cstheme="majorBidi"/>
      <w:color w:val="17365D" w:themeColor="text2" w:themeShade="BF"/>
      <w:spacing w:val="5"/>
      <w:kern w:val="28"/>
      <w:sz w:val="52"/>
      <w:szCs w:val="52"/>
      <w:lang w:val="en-US" w:eastAsia="en-US"/>
    </w:rPr>
  </w:style>
  <w:style w:type="paragraph" w:styleId="TtulodeTDC">
    <w:name w:val="TOC Heading"/>
    <w:basedOn w:val="Ttulo1"/>
    <w:next w:val="Normal"/>
    <w:uiPriority w:val="39"/>
    <w:semiHidden/>
    <w:unhideWhenUsed/>
    <w:qFormat/>
    <w:pPr>
      <w:outlineLvl w:val="9"/>
    </w:pPr>
  </w:style>
  <w:style w:type="paragraph" w:customStyle="1" w:styleId="references">
    <w:name w:val="references"/>
    <w:rsid w:val="00607A60"/>
    <w:pPr>
      <w:numPr>
        <w:numId w:val="20"/>
      </w:numPr>
      <w:spacing w:after="50" w:line="180" w:lineRule="exact"/>
      <w:jc w:val="both"/>
    </w:pPr>
    <w:rPr>
      <w:rFonts w:ascii="Times New Roman" w:eastAsia="MS Mincho" w:hAnsi="Times New Roman" w:cs="Times New Roman"/>
      <w:noProof/>
      <w:sz w:val="16"/>
      <w:szCs w:val="16"/>
      <w:lang w:val="en-US" w:eastAsia="en-US"/>
    </w:rPr>
  </w:style>
  <w:style w:type="paragraph" w:customStyle="1" w:styleId="xmsonormal">
    <w:name w:val="x_msonormal"/>
    <w:basedOn w:val="Normal"/>
    <w:uiPriority w:val="99"/>
    <w:semiHidden/>
    <w:rsid w:val="000019C1"/>
    <w:rPr>
      <w:rFonts w:ascii="Times New Roman" w:hAnsi="Times New Roman" w:cs="Times New Roman"/>
      <w:sz w:val="24"/>
      <w:szCs w:val="24"/>
    </w:rPr>
  </w:style>
  <w:style w:type="character" w:customStyle="1" w:styleId="ArticleNumber">
    <w:name w:val="ArticleNumber"/>
    <w:basedOn w:val="Fuentedeprrafopredeter"/>
    <w:uiPriority w:val="1"/>
    <w:qFormat/>
    <w:rsid w:val="00586A35"/>
    <w:rPr>
      <w:color w:val="7030A0"/>
    </w:rPr>
  </w:style>
  <w:style w:type="paragraph" w:customStyle="1" w:styleId="Image">
    <w:name w:val="Image"/>
    <w:basedOn w:val="Normal"/>
    <w:qFormat/>
    <w:rsid w:val="00586A35"/>
    <w:pPr>
      <w:jc w:val="center"/>
    </w:pPr>
  </w:style>
  <w:style w:type="paragraph" w:customStyle="1" w:styleId="para0">
    <w:name w:val="para"/>
    <w:basedOn w:val="Normal"/>
    <w:qFormat/>
    <w:rsid w:val="00AA10C4"/>
    <w:pPr>
      <w:spacing w:after="120" w:line="240" w:lineRule="auto"/>
      <w:ind w:left="40" w:firstLine="720"/>
    </w:pPr>
    <w:rPr>
      <w:rFonts w:asciiTheme="majorHAnsi" w:eastAsia="Times New Roman" w:hAnsiTheme="majorHAnsi" w:cs="Times New Roman"/>
      <w:sz w:val="22"/>
      <w:szCs w:val="24"/>
    </w:rPr>
  </w:style>
  <w:style w:type="character" w:customStyle="1" w:styleId="text-base">
    <w:name w:val="text-base"/>
    <w:basedOn w:val="Fuentedeprrafopredeter"/>
    <w:rsid w:val="00D341FA"/>
  </w:style>
  <w:style w:type="table" w:styleId="Tablanormal2">
    <w:name w:val="Plain Table 2"/>
    <w:basedOn w:val="Tablanormal"/>
    <w:uiPriority w:val="42"/>
    <w:rsid w:val="00FE5A5E"/>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apple-tab-span">
    <w:name w:val="apple-tab-span"/>
    <w:basedOn w:val="Fuentedeprrafopredeter"/>
    <w:rsid w:val="00C64A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
      <w:marLeft w:val="0"/>
      <w:marRight w:val="0"/>
      <w:marTop w:val="0"/>
      <w:marBottom w:val="0"/>
      <w:divBdr>
        <w:top w:val="none" w:sz="0" w:space="0" w:color="auto"/>
        <w:left w:val="none" w:sz="0" w:space="0" w:color="auto"/>
        <w:bottom w:val="none" w:sz="0" w:space="0" w:color="auto"/>
        <w:right w:val="none" w:sz="0" w:space="0" w:color="auto"/>
      </w:divBdr>
      <w:divsChild>
        <w:div w:id="1">
          <w:marLeft w:val="0"/>
          <w:marRight w:val="0"/>
          <w:marTop w:val="0"/>
          <w:marBottom w:val="0"/>
          <w:divBdr>
            <w:top w:val="none" w:sz="0" w:space="0" w:color="auto"/>
            <w:left w:val="none" w:sz="0" w:space="0" w:color="auto"/>
            <w:bottom w:val="none" w:sz="0" w:space="0" w:color="auto"/>
            <w:right w:val="none" w:sz="0" w:space="0" w:color="auto"/>
          </w:divBdr>
          <w:divsChild>
            <w:div w:id="2">
              <w:marLeft w:val="0"/>
              <w:marRight w:val="0"/>
              <w:marTop w:val="0"/>
              <w:marBottom w:val="0"/>
              <w:divBdr>
                <w:top w:val="none" w:sz="0" w:space="0" w:color="auto"/>
                <w:left w:val="none" w:sz="0" w:space="0" w:color="auto"/>
                <w:bottom w:val="none" w:sz="0" w:space="0" w:color="auto"/>
                <w:right w:val="none" w:sz="0" w:space="0" w:color="auto"/>
              </w:divBdr>
            </w:div>
            <w:div w:id="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335874">
      <w:bodyDiv w:val="1"/>
      <w:marLeft w:val="0"/>
      <w:marRight w:val="0"/>
      <w:marTop w:val="0"/>
      <w:marBottom w:val="0"/>
      <w:divBdr>
        <w:top w:val="none" w:sz="0" w:space="0" w:color="auto"/>
        <w:left w:val="none" w:sz="0" w:space="0" w:color="auto"/>
        <w:bottom w:val="none" w:sz="0" w:space="0" w:color="auto"/>
        <w:right w:val="none" w:sz="0" w:space="0" w:color="auto"/>
      </w:divBdr>
    </w:div>
    <w:div w:id="123278855">
      <w:bodyDiv w:val="1"/>
      <w:marLeft w:val="0"/>
      <w:marRight w:val="0"/>
      <w:marTop w:val="0"/>
      <w:marBottom w:val="0"/>
      <w:divBdr>
        <w:top w:val="none" w:sz="0" w:space="0" w:color="auto"/>
        <w:left w:val="none" w:sz="0" w:space="0" w:color="auto"/>
        <w:bottom w:val="none" w:sz="0" w:space="0" w:color="auto"/>
        <w:right w:val="none" w:sz="0" w:space="0" w:color="auto"/>
      </w:divBdr>
    </w:div>
    <w:div w:id="156653640">
      <w:bodyDiv w:val="1"/>
      <w:marLeft w:val="0"/>
      <w:marRight w:val="0"/>
      <w:marTop w:val="0"/>
      <w:marBottom w:val="0"/>
      <w:divBdr>
        <w:top w:val="none" w:sz="0" w:space="0" w:color="auto"/>
        <w:left w:val="none" w:sz="0" w:space="0" w:color="auto"/>
        <w:bottom w:val="none" w:sz="0" w:space="0" w:color="auto"/>
        <w:right w:val="none" w:sz="0" w:space="0" w:color="auto"/>
      </w:divBdr>
    </w:div>
    <w:div w:id="162014418">
      <w:bodyDiv w:val="1"/>
      <w:marLeft w:val="0"/>
      <w:marRight w:val="0"/>
      <w:marTop w:val="0"/>
      <w:marBottom w:val="0"/>
      <w:divBdr>
        <w:top w:val="none" w:sz="0" w:space="0" w:color="auto"/>
        <w:left w:val="none" w:sz="0" w:space="0" w:color="auto"/>
        <w:bottom w:val="none" w:sz="0" w:space="0" w:color="auto"/>
        <w:right w:val="none" w:sz="0" w:space="0" w:color="auto"/>
      </w:divBdr>
    </w:div>
    <w:div w:id="197009501">
      <w:bodyDiv w:val="1"/>
      <w:marLeft w:val="0"/>
      <w:marRight w:val="0"/>
      <w:marTop w:val="0"/>
      <w:marBottom w:val="0"/>
      <w:divBdr>
        <w:top w:val="none" w:sz="0" w:space="0" w:color="auto"/>
        <w:left w:val="none" w:sz="0" w:space="0" w:color="auto"/>
        <w:bottom w:val="none" w:sz="0" w:space="0" w:color="auto"/>
        <w:right w:val="none" w:sz="0" w:space="0" w:color="auto"/>
      </w:divBdr>
    </w:div>
    <w:div w:id="216553124">
      <w:bodyDiv w:val="1"/>
      <w:marLeft w:val="0"/>
      <w:marRight w:val="0"/>
      <w:marTop w:val="0"/>
      <w:marBottom w:val="0"/>
      <w:divBdr>
        <w:top w:val="none" w:sz="0" w:space="0" w:color="auto"/>
        <w:left w:val="none" w:sz="0" w:space="0" w:color="auto"/>
        <w:bottom w:val="none" w:sz="0" w:space="0" w:color="auto"/>
        <w:right w:val="none" w:sz="0" w:space="0" w:color="auto"/>
      </w:divBdr>
    </w:div>
    <w:div w:id="258100368">
      <w:bodyDiv w:val="1"/>
      <w:marLeft w:val="0"/>
      <w:marRight w:val="0"/>
      <w:marTop w:val="0"/>
      <w:marBottom w:val="0"/>
      <w:divBdr>
        <w:top w:val="none" w:sz="0" w:space="0" w:color="auto"/>
        <w:left w:val="none" w:sz="0" w:space="0" w:color="auto"/>
        <w:bottom w:val="none" w:sz="0" w:space="0" w:color="auto"/>
        <w:right w:val="none" w:sz="0" w:space="0" w:color="auto"/>
      </w:divBdr>
    </w:div>
    <w:div w:id="329411755">
      <w:bodyDiv w:val="1"/>
      <w:marLeft w:val="0"/>
      <w:marRight w:val="0"/>
      <w:marTop w:val="0"/>
      <w:marBottom w:val="0"/>
      <w:divBdr>
        <w:top w:val="none" w:sz="0" w:space="0" w:color="auto"/>
        <w:left w:val="none" w:sz="0" w:space="0" w:color="auto"/>
        <w:bottom w:val="none" w:sz="0" w:space="0" w:color="auto"/>
        <w:right w:val="none" w:sz="0" w:space="0" w:color="auto"/>
      </w:divBdr>
    </w:div>
    <w:div w:id="367030783">
      <w:bodyDiv w:val="1"/>
      <w:marLeft w:val="0"/>
      <w:marRight w:val="0"/>
      <w:marTop w:val="0"/>
      <w:marBottom w:val="0"/>
      <w:divBdr>
        <w:top w:val="none" w:sz="0" w:space="0" w:color="auto"/>
        <w:left w:val="none" w:sz="0" w:space="0" w:color="auto"/>
        <w:bottom w:val="none" w:sz="0" w:space="0" w:color="auto"/>
        <w:right w:val="none" w:sz="0" w:space="0" w:color="auto"/>
      </w:divBdr>
    </w:div>
    <w:div w:id="374700550">
      <w:bodyDiv w:val="1"/>
      <w:marLeft w:val="0"/>
      <w:marRight w:val="0"/>
      <w:marTop w:val="0"/>
      <w:marBottom w:val="0"/>
      <w:divBdr>
        <w:top w:val="none" w:sz="0" w:space="0" w:color="auto"/>
        <w:left w:val="none" w:sz="0" w:space="0" w:color="auto"/>
        <w:bottom w:val="none" w:sz="0" w:space="0" w:color="auto"/>
        <w:right w:val="none" w:sz="0" w:space="0" w:color="auto"/>
      </w:divBdr>
    </w:div>
    <w:div w:id="538129279">
      <w:bodyDiv w:val="1"/>
      <w:marLeft w:val="0"/>
      <w:marRight w:val="0"/>
      <w:marTop w:val="0"/>
      <w:marBottom w:val="0"/>
      <w:divBdr>
        <w:top w:val="none" w:sz="0" w:space="0" w:color="auto"/>
        <w:left w:val="none" w:sz="0" w:space="0" w:color="auto"/>
        <w:bottom w:val="none" w:sz="0" w:space="0" w:color="auto"/>
        <w:right w:val="none" w:sz="0" w:space="0" w:color="auto"/>
      </w:divBdr>
    </w:div>
    <w:div w:id="550000659">
      <w:bodyDiv w:val="1"/>
      <w:marLeft w:val="0"/>
      <w:marRight w:val="0"/>
      <w:marTop w:val="0"/>
      <w:marBottom w:val="0"/>
      <w:divBdr>
        <w:top w:val="none" w:sz="0" w:space="0" w:color="auto"/>
        <w:left w:val="none" w:sz="0" w:space="0" w:color="auto"/>
        <w:bottom w:val="none" w:sz="0" w:space="0" w:color="auto"/>
        <w:right w:val="none" w:sz="0" w:space="0" w:color="auto"/>
      </w:divBdr>
    </w:div>
    <w:div w:id="598636148">
      <w:bodyDiv w:val="1"/>
      <w:marLeft w:val="0"/>
      <w:marRight w:val="0"/>
      <w:marTop w:val="0"/>
      <w:marBottom w:val="0"/>
      <w:divBdr>
        <w:top w:val="none" w:sz="0" w:space="0" w:color="auto"/>
        <w:left w:val="none" w:sz="0" w:space="0" w:color="auto"/>
        <w:bottom w:val="none" w:sz="0" w:space="0" w:color="auto"/>
        <w:right w:val="none" w:sz="0" w:space="0" w:color="auto"/>
      </w:divBdr>
    </w:div>
    <w:div w:id="691078678">
      <w:bodyDiv w:val="1"/>
      <w:marLeft w:val="0"/>
      <w:marRight w:val="0"/>
      <w:marTop w:val="0"/>
      <w:marBottom w:val="0"/>
      <w:divBdr>
        <w:top w:val="none" w:sz="0" w:space="0" w:color="auto"/>
        <w:left w:val="none" w:sz="0" w:space="0" w:color="auto"/>
        <w:bottom w:val="none" w:sz="0" w:space="0" w:color="auto"/>
        <w:right w:val="none" w:sz="0" w:space="0" w:color="auto"/>
      </w:divBdr>
    </w:div>
    <w:div w:id="767390444">
      <w:bodyDiv w:val="1"/>
      <w:marLeft w:val="0"/>
      <w:marRight w:val="0"/>
      <w:marTop w:val="0"/>
      <w:marBottom w:val="0"/>
      <w:divBdr>
        <w:top w:val="none" w:sz="0" w:space="0" w:color="auto"/>
        <w:left w:val="none" w:sz="0" w:space="0" w:color="auto"/>
        <w:bottom w:val="none" w:sz="0" w:space="0" w:color="auto"/>
        <w:right w:val="none" w:sz="0" w:space="0" w:color="auto"/>
      </w:divBdr>
    </w:div>
    <w:div w:id="802231320">
      <w:bodyDiv w:val="1"/>
      <w:marLeft w:val="0"/>
      <w:marRight w:val="0"/>
      <w:marTop w:val="0"/>
      <w:marBottom w:val="0"/>
      <w:divBdr>
        <w:top w:val="none" w:sz="0" w:space="0" w:color="auto"/>
        <w:left w:val="none" w:sz="0" w:space="0" w:color="auto"/>
        <w:bottom w:val="none" w:sz="0" w:space="0" w:color="auto"/>
        <w:right w:val="none" w:sz="0" w:space="0" w:color="auto"/>
      </w:divBdr>
    </w:div>
    <w:div w:id="819150299">
      <w:bodyDiv w:val="1"/>
      <w:marLeft w:val="0"/>
      <w:marRight w:val="0"/>
      <w:marTop w:val="0"/>
      <w:marBottom w:val="0"/>
      <w:divBdr>
        <w:top w:val="none" w:sz="0" w:space="0" w:color="auto"/>
        <w:left w:val="none" w:sz="0" w:space="0" w:color="auto"/>
        <w:bottom w:val="none" w:sz="0" w:space="0" w:color="auto"/>
        <w:right w:val="none" w:sz="0" w:space="0" w:color="auto"/>
      </w:divBdr>
    </w:div>
    <w:div w:id="930119172">
      <w:bodyDiv w:val="1"/>
      <w:marLeft w:val="0"/>
      <w:marRight w:val="0"/>
      <w:marTop w:val="0"/>
      <w:marBottom w:val="0"/>
      <w:divBdr>
        <w:top w:val="none" w:sz="0" w:space="0" w:color="auto"/>
        <w:left w:val="none" w:sz="0" w:space="0" w:color="auto"/>
        <w:bottom w:val="none" w:sz="0" w:space="0" w:color="auto"/>
        <w:right w:val="none" w:sz="0" w:space="0" w:color="auto"/>
      </w:divBdr>
    </w:div>
    <w:div w:id="968171303">
      <w:bodyDiv w:val="1"/>
      <w:marLeft w:val="0"/>
      <w:marRight w:val="0"/>
      <w:marTop w:val="0"/>
      <w:marBottom w:val="0"/>
      <w:divBdr>
        <w:top w:val="none" w:sz="0" w:space="0" w:color="auto"/>
        <w:left w:val="none" w:sz="0" w:space="0" w:color="auto"/>
        <w:bottom w:val="none" w:sz="0" w:space="0" w:color="auto"/>
        <w:right w:val="none" w:sz="0" w:space="0" w:color="auto"/>
      </w:divBdr>
    </w:div>
    <w:div w:id="969214151">
      <w:bodyDiv w:val="1"/>
      <w:marLeft w:val="0"/>
      <w:marRight w:val="0"/>
      <w:marTop w:val="0"/>
      <w:marBottom w:val="0"/>
      <w:divBdr>
        <w:top w:val="none" w:sz="0" w:space="0" w:color="auto"/>
        <w:left w:val="none" w:sz="0" w:space="0" w:color="auto"/>
        <w:bottom w:val="none" w:sz="0" w:space="0" w:color="auto"/>
        <w:right w:val="none" w:sz="0" w:space="0" w:color="auto"/>
      </w:divBdr>
    </w:div>
    <w:div w:id="1019549372">
      <w:bodyDiv w:val="1"/>
      <w:marLeft w:val="0"/>
      <w:marRight w:val="0"/>
      <w:marTop w:val="0"/>
      <w:marBottom w:val="0"/>
      <w:divBdr>
        <w:top w:val="none" w:sz="0" w:space="0" w:color="auto"/>
        <w:left w:val="none" w:sz="0" w:space="0" w:color="auto"/>
        <w:bottom w:val="none" w:sz="0" w:space="0" w:color="auto"/>
        <w:right w:val="none" w:sz="0" w:space="0" w:color="auto"/>
      </w:divBdr>
    </w:div>
    <w:div w:id="1175653078">
      <w:bodyDiv w:val="1"/>
      <w:marLeft w:val="0"/>
      <w:marRight w:val="0"/>
      <w:marTop w:val="0"/>
      <w:marBottom w:val="0"/>
      <w:divBdr>
        <w:top w:val="none" w:sz="0" w:space="0" w:color="auto"/>
        <w:left w:val="none" w:sz="0" w:space="0" w:color="auto"/>
        <w:bottom w:val="none" w:sz="0" w:space="0" w:color="auto"/>
        <w:right w:val="none" w:sz="0" w:space="0" w:color="auto"/>
      </w:divBdr>
    </w:div>
    <w:div w:id="1371341215">
      <w:bodyDiv w:val="1"/>
      <w:marLeft w:val="0"/>
      <w:marRight w:val="0"/>
      <w:marTop w:val="0"/>
      <w:marBottom w:val="0"/>
      <w:divBdr>
        <w:top w:val="none" w:sz="0" w:space="0" w:color="auto"/>
        <w:left w:val="none" w:sz="0" w:space="0" w:color="auto"/>
        <w:bottom w:val="none" w:sz="0" w:space="0" w:color="auto"/>
        <w:right w:val="none" w:sz="0" w:space="0" w:color="auto"/>
      </w:divBdr>
    </w:div>
    <w:div w:id="1440220238">
      <w:bodyDiv w:val="1"/>
      <w:marLeft w:val="0"/>
      <w:marRight w:val="0"/>
      <w:marTop w:val="0"/>
      <w:marBottom w:val="0"/>
      <w:divBdr>
        <w:top w:val="none" w:sz="0" w:space="0" w:color="auto"/>
        <w:left w:val="none" w:sz="0" w:space="0" w:color="auto"/>
        <w:bottom w:val="none" w:sz="0" w:space="0" w:color="auto"/>
        <w:right w:val="none" w:sz="0" w:space="0" w:color="auto"/>
      </w:divBdr>
    </w:div>
    <w:div w:id="1492714767">
      <w:bodyDiv w:val="1"/>
      <w:marLeft w:val="0"/>
      <w:marRight w:val="0"/>
      <w:marTop w:val="0"/>
      <w:marBottom w:val="0"/>
      <w:divBdr>
        <w:top w:val="none" w:sz="0" w:space="0" w:color="auto"/>
        <w:left w:val="none" w:sz="0" w:space="0" w:color="auto"/>
        <w:bottom w:val="none" w:sz="0" w:space="0" w:color="auto"/>
        <w:right w:val="none" w:sz="0" w:space="0" w:color="auto"/>
      </w:divBdr>
    </w:div>
    <w:div w:id="1529682346">
      <w:bodyDiv w:val="1"/>
      <w:marLeft w:val="0"/>
      <w:marRight w:val="0"/>
      <w:marTop w:val="0"/>
      <w:marBottom w:val="0"/>
      <w:divBdr>
        <w:top w:val="none" w:sz="0" w:space="0" w:color="auto"/>
        <w:left w:val="none" w:sz="0" w:space="0" w:color="auto"/>
        <w:bottom w:val="none" w:sz="0" w:space="0" w:color="auto"/>
        <w:right w:val="none" w:sz="0" w:space="0" w:color="auto"/>
      </w:divBdr>
    </w:div>
    <w:div w:id="1562134267">
      <w:bodyDiv w:val="1"/>
      <w:marLeft w:val="0"/>
      <w:marRight w:val="0"/>
      <w:marTop w:val="0"/>
      <w:marBottom w:val="0"/>
      <w:divBdr>
        <w:top w:val="none" w:sz="0" w:space="0" w:color="auto"/>
        <w:left w:val="none" w:sz="0" w:space="0" w:color="auto"/>
        <w:bottom w:val="none" w:sz="0" w:space="0" w:color="auto"/>
        <w:right w:val="none" w:sz="0" w:space="0" w:color="auto"/>
      </w:divBdr>
      <w:divsChild>
        <w:div w:id="222106763">
          <w:marLeft w:val="0"/>
          <w:marRight w:val="0"/>
          <w:marTop w:val="0"/>
          <w:marBottom w:val="0"/>
          <w:divBdr>
            <w:top w:val="none" w:sz="0" w:space="0" w:color="auto"/>
            <w:left w:val="none" w:sz="0" w:space="0" w:color="auto"/>
            <w:bottom w:val="none" w:sz="0" w:space="0" w:color="auto"/>
            <w:right w:val="none" w:sz="0" w:space="0" w:color="auto"/>
          </w:divBdr>
        </w:div>
        <w:div w:id="230501432">
          <w:marLeft w:val="0"/>
          <w:marRight w:val="0"/>
          <w:marTop w:val="0"/>
          <w:marBottom w:val="0"/>
          <w:divBdr>
            <w:top w:val="none" w:sz="0" w:space="0" w:color="auto"/>
            <w:left w:val="none" w:sz="0" w:space="0" w:color="auto"/>
            <w:bottom w:val="none" w:sz="0" w:space="0" w:color="auto"/>
            <w:right w:val="none" w:sz="0" w:space="0" w:color="auto"/>
          </w:divBdr>
        </w:div>
        <w:div w:id="262766352">
          <w:marLeft w:val="0"/>
          <w:marRight w:val="0"/>
          <w:marTop w:val="0"/>
          <w:marBottom w:val="0"/>
          <w:divBdr>
            <w:top w:val="none" w:sz="0" w:space="0" w:color="auto"/>
            <w:left w:val="none" w:sz="0" w:space="0" w:color="auto"/>
            <w:bottom w:val="none" w:sz="0" w:space="0" w:color="auto"/>
            <w:right w:val="none" w:sz="0" w:space="0" w:color="auto"/>
          </w:divBdr>
        </w:div>
        <w:div w:id="588731643">
          <w:marLeft w:val="0"/>
          <w:marRight w:val="0"/>
          <w:marTop w:val="0"/>
          <w:marBottom w:val="0"/>
          <w:divBdr>
            <w:top w:val="none" w:sz="0" w:space="0" w:color="auto"/>
            <w:left w:val="none" w:sz="0" w:space="0" w:color="auto"/>
            <w:bottom w:val="none" w:sz="0" w:space="0" w:color="auto"/>
            <w:right w:val="none" w:sz="0" w:space="0" w:color="auto"/>
          </w:divBdr>
        </w:div>
        <w:div w:id="662928183">
          <w:marLeft w:val="0"/>
          <w:marRight w:val="0"/>
          <w:marTop w:val="0"/>
          <w:marBottom w:val="0"/>
          <w:divBdr>
            <w:top w:val="none" w:sz="0" w:space="0" w:color="auto"/>
            <w:left w:val="none" w:sz="0" w:space="0" w:color="auto"/>
            <w:bottom w:val="none" w:sz="0" w:space="0" w:color="auto"/>
            <w:right w:val="none" w:sz="0" w:space="0" w:color="auto"/>
          </w:divBdr>
        </w:div>
        <w:div w:id="985547107">
          <w:marLeft w:val="0"/>
          <w:marRight w:val="0"/>
          <w:marTop w:val="0"/>
          <w:marBottom w:val="0"/>
          <w:divBdr>
            <w:top w:val="none" w:sz="0" w:space="0" w:color="auto"/>
            <w:left w:val="none" w:sz="0" w:space="0" w:color="auto"/>
            <w:bottom w:val="none" w:sz="0" w:space="0" w:color="auto"/>
            <w:right w:val="none" w:sz="0" w:space="0" w:color="auto"/>
          </w:divBdr>
        </w:div>
        <w:div w:id="993991454">
          <w:marLeft w:val="0"/>
          <w:marRight w:val="0"/>
          <w:marTop w:val="0"/>
          <w:marBottom w:val="0"/>
          <w:divBdr>
            <w:top w:val="none" w:sz="0" w:space="0" w:color="auto"/>
            <w:left w:val="none" w:sz="0" w:space="0" w:color="auto"/>
            <w:bottom w:val="none" w:sz="0" w:space="0" w:color="auto"/>
            <w:right w:val="none" w:sz="0" w:space="0" w:color="auto"/>
          </w:divBdr>
        </w:div>
        <w:div w:id="1430276983">
          <w:marLeft w:val="0"/>
          <w:marRight w:val="0"/>
          <w:marTop w:val="0"/>
          <w:marBottom w:val="0"/>
          <w:divBdr>
            <w:top w:val="none" w:sz="0" w:space="0" w:color="auto"/>
            <w:left w:val="none" w:sz="0" w:space="0" w:color="auto"/>
            <w:bottom w:val="none" w:sz="0" w:space="0" w:color="auto"/>
            <w:right w:val="none" w:sz="0" w:space="0" w:color="auto"/>
          </w:divBdr>
        </w:div>
        <w:div w:id="1929188123">
          <w:marLeft w:val="0"/>
          <w:marRight w:val="0"/>
          <w:marTop w:val="0"/>
          <w:marBottom w:val="0"/>
          <w:divBdr>
            <w:top w:val="none" w:sz="0" w:space="0" w:color="auto"/>
            <w:left w:val="none" w:sz="0" w:space="0" w:color="auto"/>
            <w:bottom w:val="none" w:sz="0" w:space="0" w:color="auto"/>
            <w:right w:val="none" w:sz="0" w:space="0" w:color="auto"/>
          </w:divBdr>
        </w:div>
        <w:div w:id="2109347732">
          <w:marLeft w:val="0"/>
          <w:marRight w:val="0"/>
          <w:marTop w:val="0"/>
          <w:marBottom w:val="0"/>
          <w:divBdr>
            <w:top w:val="none" w:sz="0" w:space="0" w:color="auto"/>
            <w:left w:val="none" w:sz="0" w:space="0" w:color="auto"/>
            <w:bottom w:val="none" w:sz="0" w:space="0" w:color="auto"/>
            <w:right w:val="none" w:sz="0" w:space="0" w:color="auto"/>
          </w:divBdr>
        </w:div>
      </w:divsChild>
    </w:div>
    <w:div w:id="1648438415">
      <w:bodyDiv w:val="1"/>
      <w:marLeft w:val="0"/>
      <w:marRight w:val="0"/>
      <w:marTop w:val="0"/>
      <w:marBottom w:val="0"/>
      <w:divBdr>
        <w:top w:val="none" w:sz="0" w:space="0" w:color="auto"/>
        <w:left w:val="none" w:sz="0" w:space="0" w:color="auto"/>
        <w:bottom w:val="none" w:sz="0" w:space="0" w:color="auto"/>
        <w:right w:val="none" w:sz="0" w:space="0" w:color="auto"/>
      </w:divBdr>
      <w:divsChild>
        <w:div w:id="1211066534">
          <w:marLeft w:val="0"/>
          <w:marRight w:val="0"/>
          <w:marTop w:val="0"/>
          <w:marBottom w:val="0"/>
          <w:divBdr>
            <w:top w:val="none" w:sz="0" w:space="0" w:color="auto"/>
            <w:left w:val="none" w:sz="0" w:space="0" w:color="auto"/>
            <w:bottom w:val="none" w:sz="0" w:space="0" w:color="auto"/>
            <w:right w:val="none" w:sz="0" w:space="0" w:color="auto"/>
          </w:divBdr>
          <w:divsChild>
            <w:div w:id="916979964">
              <w:marLeft w:val="0"/>
              <w:marRight w:val="0"/>
              <w:marTop w:val="0"/>
              <w:marBottom w:val="0"/>
              <w:divBdr>
                <w:top w:val="none" w:sz="0" w:space="0" w:color="auto"/>
                <w:left w:val="none" w:sz="0" w:space="0" w:color="auto"/>
                <w:bottom w:val="none" w:sz="0" w:space="0" w:color="auto"/>
                <w:right w:val="none" w:sz="0" w:space="0" w:color="auto"/>
              </w:divBdr>
              <w:divsChild>
                <w:div w:id="31810655">
                  <w:marLeft w:val="0"/>
                  <w:marRight w:val="0"/>
                  <w:marTop w:val="0"/>
                  <w:marBottom w:val="0"/>
                  <w:divBdr>
                    <w:top w:val="none" w:sz="0" w:space="0" w:color="auto"/>
                    <w:left w:val="none" w:sz="0" w:space="0" w:color="auto"/>
                    <w:bottom w:val="none" w:sz="0" w:space="0" w:color="auto"/>
                    <w:right w:val="none" w:sz="0" w:space="0" w:color="auto"/>
                  </w:divBdr>
                </w:div>
                <w:div w:id="213817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993471">
      <w:bodyDiv w:val="1"/>
      <w:marLeft w:val="0"/>
      <w:marRight w:val="0"/>
      <w:marTop w:val="0"/>
      <w:marBottom w:val="0"/>
      <w:divBdr>
        <w:top w:val="none" w:sz="0" w:space="0" w:color="auto"/>
        <w:left w:val="none" w:sz="0" w:space="0" w:color="auto"/>
        <w:bottom w:val="none" w:sz="0" w:space="0" w:color="auto"/>
        <w:right w:val="none" w:sz="0" w:space="0" w:color="auto"/>
      </w:divBdr>
    </w:div>
    <w:div w:id="1725330068">
      <w:bodyDiv w:val="1"/>
      <w:marLeft w:val="0"/>
      <w:marRight w:val="0"/>
      <w:marTop w:val="0"/>
      <w:marBottom w:val="0"/>
      <w:divBdr>
        <w:top w:val="none" w:sz="0" w:space="0" w:color="auto"/>
        <w:left w:val="none" w:sz="0" w:space="0" w:color="auto"/>
        <w:bottom w:val="none" w:sz="0" w:space="0" w:color="auto"/>
        <w:right w:val="none" w:sz="0" w:space="0" w:color="auto"/>
      </w:divBdr>
    </w:div>
    <w:div w:id="1735464683">
      <w:bodyDiv w:val="1"/>
      <w:marLeft w:val="0"/>
      <w:marRight w:val="0"/>
      <w:marTop w:val="0"/>
      <w:marBottom w:val="0"/>
      <w:divBdr>
        <w:top w:val="none" w:sz="0" w:space="0" w:color="auto"/>
        <w:left w:val="none" w:sz="0" w:space="0" w:color="auto"/>
        <w:bottom w:val="none" w:sz="0" w:space="0" w:color="auto"/>
        <w:right w:val="none" w:sz="0" w:space="0" w:color="auto"/>
      </w:divBdr>
    </w:div>
    <w:div w:id="1778940937">
      <w:bodyDiv w:val="1"/>
      <w:marLeft w:val="0"/>
      <w:marRight w:val="0"/>
      <w:marTop w:val="0"/>
      <w:marBottom w:val="0"/>
      <w:divBdr>
        <w:top w:val="none" w:sz="0" w:space="0" w:color="auto"/>
        <w:left w:val="none" w:sz="0" w:space="0" w:color="auto"/>
        <w:bottom w:val="none" w:sz="0" w:space="0" w:color="auto"/>
        <w:right w:val="none" w:sz="0" w:space="0" w:color="auto"/>
      </w:divBdr>
    </w:div>
    <w:div w:id="1791051146">
      <w:bodyDiv w:val="1"/>
      <w:marLeft w:val="0"/>
      <w:marRight w:val="0"/>
      <w:marTop w:val="0"/>
      <w:marBottom w:val="0"/>
      <w:divBdr>
        <w:top w:val="none" w:sz="0" w:space="0" w:color="auto"/>
        <w:left w:val="none" w:sz="0" w:space="0" w:color="auto"/>
        <w:bottom w:val="none" w:sz="0" w:space="0" w:color="auto"/>
        <w:right w:val="none" w:sz="0" w:space="0" w:color="auto"/>
      </w:divBdr>
      <w:divsChild>
        <w:div w:id="244187746">
          <w:marLeft w:val="0"/>
          <w:marRight w:val="0"/>
          <w:marTop w:val="0"/>
          <w:marBottom w:val="0"/>
          <w:divBdr>
            <w:top w:val="none" w:sz="0" w:space="0" w:color="auto"/>
            <w:left w:val="none" w:sz="0" w:space="0" w:color="auto"/>
            <w:bottom w:val="none" w:sz="0" w:space="0" w:color="auto"/>
            <w:right w:val="none" w:sz="0" w:space="0" w:color="auto"/>
          </w:divBdr>
        </w:div>
        <w:div w:id="530067215">
          <w:marLeft w:val="0"/>
          <w:marRight w:val="0"/>
          <w:marTop w:val="0"/>
          <w:marBottom w:val="0"/>
          <w:divBdr>
            <w:top w:val="none" w:sz="0" w:space="0" w:color="auto"/>
            <w:left w:val="none" w:sz="0" w:space="0" w:color="auto"/>
            <w:bottom w:val="none" w:sz="0" w:space="0" w:color="auto"/>
            <w:right w:val="none" w:sz="0" w:space="0" w:color="auto"/>
          </w:divBdr>
        </w:div>
        <w:div w:id="1025255673">
          <w:marLeft w:val="0"/>
          <w:marRight w:val="0"/>
          <w:marTop w:val="0"/>
          <w:marBottom w:val="0"/>
          <w:divBdr>
            <w:top w:val="none" w:sz="0" w:space="0" w:color="auto"/>
            <w:left w:val="none" w:sz="0" w:space="0" w:color="auto"/>
            <w:bottom w:val="none" w:sz="0" w:space="0" w:color="auto"/>
            <w:right w:val="none" w:sz="0" w:space="0" w:color="auto"/>
          </w:divBdr>
        </w:div>
        <w:div w:id="1069502734">
          <w:marLeft w:val="0"/>
          <w:marRight w:val="0"/>
          <w:marTop w:val="0"/>
          <w:marBottom w:val="0"/>
          <w:divBdr>
            <w:top w:val="none" w:sz="0" w:space="0" w:color="auto"/>
            <w:left w:val="none" w:sz="0" w:space="0" w:color="auto"/>
            <w:bottom w:val="none" w:sz="0" w:space="0" w:color="auto"/>
            <w:right w:val="none" w:sz="0" w:space="0" w:color="auto"/>
          </w:divBdr>
        </w:div>
        <w:div w:id="1088890601">
          <w:marLeft w:val="0"/>
          <w:marRight w:val="0"/>
          <w:marTop w:val="0"/>
          <w:marBottom w:val="0"/>
          <w:divBdr>
            <w:top w:val="none" w:sz="0" w:space="0" w:color="auto"/>
            <w:left w:val="none" w:sz="0" w:space="0" w:color="auto"/>
            <w:bottom w:val="none" w:sz="0" w:space="0" w:color="auto"/>
            <w:right w:val="none" w:sz="0" w:space="0" w:color="auto"/>
          </w:divBdr>
        </w:div>
        <w:div w:id="1111824074">
          <w:marLeft w:val="0"/>
          <w:marRight w:val="0"/>
          <w:marTop w:val="0"/>
          <w:marBottom w:val="0"/>
          <w:divBdr>
            <w:top w:val="none" w:sz="0" w:space="0" w:color="auto"/>
            <w:left w:val="none" w:sz="0" w:space="0" w:color="auto"/>
            <w:bottom w:val="none" w:sz="0" w:space="0" w:color="auto"/>
            <w:right w:val="none" w:sz="0" w:space="0" w:color="auto"/>
          </w:divBdr>
        </w:div>
        <w:div w:id="1632902526">
          <w:marLeft w:val="0"/>
          <w:marRight w:val="0"/>
          <w:marTop w:val="0"/>
          <w:marBottom w:val="0"/>
          <w:divBdr>
            <w:top w:val="none" w:sz="0" w:space="0" w:color="auto"/>
            <w:left w:val="none" w:sz="0" w:space="0" w:color="auto"/>
            <w:bottom w:val="none" w:sz="0" w:space="0" w:color="auto"/>
            <w:right w:val="none" w:sz="0" w:space="0" w:color="auto"/>
          </w:divBdr>
        </w:div>
        <w:div w:id="1792355219">
          <w:marLeft w:val="0"/>
          <w:marRight w:val="0"/>
          <w:marTop w:val="0"/>
          <w:marBottom w:val="0"/>
          <w:divBdr>
            <w:top w:val="none" w:sz="0" w:space="0" w:color="auto"/>
            <w:left w:val="none" w:sz="0" w:space="0" w:color="auto"/>
            <w:bottom w:val="none" w:sz="0" w:space="0" w:color="auto"/>
            <w:right w:val="none" w:sz="0" w:space="0" w:color="auto"/>
          </w:divBdr>
        </w:div>
        <w:div w:id="1798833308">
          <w:marLeft w:val="0"/>
          <w:marRight w:val="0"/>
          <w:marTop w:val="0"/>
          <w:marBottom w:val="0"/>
          <w:divBdr>
            <w:top w:val="none" w:sz="0" w:space="0" w:color="auto"/>
            <w:left w:val="none" w:sz="0" w:space="0" w:color="auto"/>
            <w:bottom w:val="none" w:sz="0" w:space="0" w:color="auto"/>
            <w:right w:val="none" w:sz="0" w:space="0" w:color="auto"/>
          </w:divBdr>
        </w:div>
        <w:div w:id="2120878883">
          <w:marLeft w:val="0"/>
          <w:marRight w:val="0"/>
          <w:marTop w:val="0"/>
          <w:marBottom w:val="0"/>
          <w:divBdr>
            <w:top w:val="none" w:sz="0" w:space="0" w:color="auto"/>
            <w:left w:val="none" w:sz="0" w:space="0" w:color="auto"/>
            <w:bottom w:val="none" w:sz="0" w:space="0" w:color="auto"/>
            <w:right w:val="none" w:sz="0" w:space="0" w:color="auto"/>
          </w:divBdr>
        </w:div>
      </w:divsChild>
    </w:div>
    <w:div w:id="1906182100">
      <w:bodyDiv w:val="1"/>
      <w:marLeft w:val="0"/>
      <w:marRight w:val="0"/>
      <w:marTop w:val="0"/>
      <w:marBottom w:val="0"/>
      <w:divBdr>
        <w:top w:val="none" w:sz="0" w:space="0" w:color="auto"/>
        <w:left w:val="none" w:sz="0" w:space="0" w:color="auto"/>
        <w:bottom w:val="none" w:sz="0" w:space="0" w:color="auto"/>
        <w:right w:val="none" w:sz="0" w:space="0" w:color="auto"/>
      </w:divBdr>
    </w:div>
    <w:div w:id="2017344417">
      <w:bodyDiv w:val="1"/>
      <w:marLeft w:val="0"/>
      <w:marRight w:val="0"/>
      <w:marTop w:val="0"/>
      <w:marBottom w:val="0"/>
      <w:divBdr>
        <w:top w:val="none" w:sz="0" w:space="0" w:color="auto"/>
        <w:left w:val="none" w:sz="0" w:space="0" w:color="auto"/>
        <w:bottom w:val="none" w:sz="0" w:space="0" w:color="auto"/>
        <w:right w:val="none" w:sz="0" w:space="0" w:color="auto"/>
      </w:divBdr>
    </w:div>
    <w:div w:id="2129229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jpeg"/><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hyperlink" Target="https://github.com/TheThingsNetwork/java-app-sdk" TargetMode="Externa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microsoft.com/office/2011/relationships/people" Target="people.xml"/></Relationships>
</file>

<file path=word/_rels/footnotes.xml.rels><?xml version="1.0" encoding="UTF-8" standalone="yes"?>
<Relationships xmlns="http://schemas.openxmlformats.org/package/2006/relationships"><Relationship Id="rId1" Type="http://schemas.openxmlformats.org/officeDocument/2006/relationships/hyperlink" Target="https://www.thethingsnetwork.or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poweredit-8-02-2018\framework\Templates\ACM.dotm"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Workflow version="v.1.13">
  <Filtration versionrequired="True" status="DONE" StartTime="25-07-2014 13:27:04" EndTime="25-07-2014 13:28:29">
    <Mandatory>
      <P status="DONE" StartTime="25-07-2014 13:27:42" EndTime="25-07-2014 13:27:43">(1) * Replace leftmost and rightmost char -(hyphen) of superscript matter, into minus</P>
      <P status="DONE" StartTime="25-07-2014 13:27:43" EndTime="25-07-2014 13:27:44">(2) * Replace all variations of degree into 'degree' symbol</P>
      <P status="DONE" StartTime="25-07-2014 13:27:44" EndTime="25-07-2014 13:27:44">(3) * Remove unwanted blank lines</P>
      <P status="DONE" StartTime="25-07-2014 13:27:44" EndTime="25-07-2014 13:27:44">(4) * Replace underlined 'plus' sign(s) with plus/minus symbol(s)</P>
      <P status="DONE" StartTime="25-07-2014 13:27:44" EndTime="25-07-2014 13:27:44">(5) * Replace underlined 'Greater Than' symbol(s) with 'Greater Than or Equal To' symbol(s)</P>
      <P status="DONE" StartTime="25-07-2014 13:27:44" EndTime="25-07-2014 13:27:45">(6) * Replace underlined 'Less Than' symbol(s) with 'Less Than or Equal To' symbol(s)</P>
      <P status="DONE" StartTime="25-07-2014 13:27:45" EndTime="25-07-2014 13:27:46">(7) * Replace 'x' with 'multiplication' symbol</P>
      <P status="DONE" StartTime="25-07-2014 13:27:46" EndTime="25-07-2014 13:27:46">(8) * Remove space(s) before tab</P>
      <P status="DONE" StartTime="25-07-2014 13:27:46" EndTime="25-07-2014 13:27:46">(9) * Remove space(s) after tab</P>
      <P status="DONE" StartTime="25-07-2014 13:27:46" EndTime="25-07-2014 13:27:47">(10) * Remove tab(s) before paragraph mark</P>
      <P status="DONE" StartTime="25-07-2014 13:27:47" EndTime="25-07-2014 13:27:47">(11) * Remove tab(s) after paragraph mark</P>
      <P status="DONE" StartTime="25-07-2014 13:27:47" EndTime="25-07-2014 13:27:50">(12) * Remove space(s) before paragraph mark</P>
      <P status="DONE" StartTime="25-07-2014 13:27:50" EndTime="25-07-2014 13:27:51">(13) * Remove space(s) after paragraph mark</P>
      <P status="DONE" StartTime="25-07-2014 13:27:51" EndTime="25-07-2014 13:27:51">(14) * Replace multiple space(s) with single space</P>
      <P status="DONE" StartTime="25-07-2014 13:27:51" EndTime="25-07-2014 13:28:14">(16) * Replace 'single hyphen' inside page range/number range with 'double hyphen'</P>
      <P status="DONE" StartTime="25-07-2014 13:28:14" EndTime="25-07-2014 13:28:14">(18) * Change smart quote(s) to straight quote(s)</P>
      <P status="DONE" StartTime="25-07-2014 13:28:14" EndTime="25-07-2014 13:28:15">(19) * Change straight quote(s) to smart quote(s)</P>
      <P status="DONE" StartTime="25-07-2014 13:28:15" EndTime="25-07-2014 13:28:15">(20) * Change three consecutive dots to Ellipsis(...)</P>
      <P status="DONE" StartTime="25-07-2014 13:28:15" EndTime="25-07-2014 13:28:16">(22) * Remove space(s) before comma</P>
      <P status="DONE" StartTime="25-07-2014 13:28:16" EndTime="25-07-2014 13:28:16">(23) * Remove space(s) before semicolon</P>
      <P status="DONE" StartTime="25-07-2014 13:28:16" EndTime="25-07-2014 13:28:17">(24) * Remove space(s) before period</P>
      <P status="DONE" StartTime="25-07-2014 13:28:17" EndTime="25-07-2014 13:28:17">(25) * Remove space(s) before closing parenthesis</P>
      <P status="DONE" StartTime="25-07-2014 13:28:17" EndTime="25-07-2014 13:28:17">(26) * Remove space(s) after opening parenthesis</P>
      <P status="DONE" StartTime="25-07-2014 13:28:17" EndTime="25-07-2014 13:28:18">(28) * Remove space(s) before % sign</P>
      <P status="DONE" StartTime="25-07-2014 13:28:18" EndTime="25-07-2014 13:28:18">(29) * Remove space before Celsius or Fahrenheit sign</P>
      <P status="DONE" StartTime="25-07-2014 13:28:18" EndTime="25-07-2014 13:28:19">(34) * Convert 'direction' sign(s) to symbol(s)</P>
      <P status="DONE" StartTime="25-07-2014 13:28:19" EndTime="25-07-2014 13:28:20">(38) * Remove unwanted section/page/column Breaks</P>
      <P status="DONE" StartTime="25-07-2014 13:28:20" EndTime="25-07-2014 13:28:22">(47) * Convert 'direction' arrow(s) to symbol(s)</P>
    </Mandatory>
    <Optional>
      <P status="YTS">(15) * Change 'Em Dash' with --- (triple hyphen) and 'En Dash' with -- (double hyphen)</P>
      <P status="YTS">(17) * Change 'double hyphen' inside page range/number range into 'single hyphen'</P>
      <P status="YTS">(21) * Change hyphen (with space both side) into En Dash (with space both side)</P>
      <P status="YTS">(27) * Remove comma from digits</P>
      <P status="YTS">(30) * Convert tab mark(s) to standard form</P>
      <P status="YTS">(31) * Add 'space' before and after 'equal sign'</P>
      <P status="YTS">(32) * Move 'period' from outside closing double quote(s) to inside</P>
      <P status="YTS">(33) * Move 'comma' from outside closing double quote(s) to inside</P>
      <P status="YTS">(35) * Convert 'hard return' mark(s) to standard form</P>
      <P status="YTS">(36) * Insert 'En Space' in COMMON SI and Metric units</P>
      <P status="YTS">(37) * Insert 'En Space' for COMPLEX (&gt;550 units) SI and Metric units</P>
      <P status="YTS">(39) * Replace Em dash with spaces on both sides to En dash with spaces on both sides</P>
      <P status="YTS">(40) * Replace --- (Triple hyphens) with spaces on both sides to En dash with spaces on both sides</P>
      <P status="YTS">(41) * Replace --- (Triple hyphens) without spaces on both sides to En dash with spaces on both sides</P>
      <P status="YTS">(42) * Replace -- (Double hyphens) with spaces on both sides to En dash with spaces on both sides</P>
      <P status="YTS">(43) * Insert 'Non-breaking Space' for COMPLEX (&gt;550 units) SI and Metric units</P>
      <P status="YTS">(44) * Remove header and footer information</P>
      <P status="YTS">(45) * Remove space before superscript footnote/endnote citations</P>
      <P status="YTS">(46) * Remove Optional Hyphen Between Word</P>
    </Optional>
  </Filtration>
  <BodyStyling versionrequired="True" status="DONE" StartTime="25-07-2014 13:29:21" EndTime="25-07-2014 13:33:39">
    <TagMapping status="DONE">
    </TagMapping>
    <StyleMapping status="DONE">
    </StyleMapping>
  </BodyStyling>
  <Reference versionrequired="True" status="DONE" StartTime="25-07-2014 13:34:10" EndTime="25-07-2014 13:37:04">
  </Reference>
  <CrossLinking versionrequired="True" status="YTS">
  </CrossLinking>
  <DOI versionrequired="True" status="YTS">
  </DOI>
  <Metadata versionrequired="True" status="YTS">
    <Global>
      <JournalID type="publisher">PRB</JournalID>
      <JournalID type="coden">PRBMDO</JournalID>
      <JournalID type="hwp">
      </JournalID>
      <JournalID type="pmc">
      </JournalID>
      <JournalID type="nlmta">
      </JournalID>
      <JournalID type="pmid">
      </JournalID>
      <JournalID type="pumbed">
      </JournalID>
      <JournalID type="doi">
      </JournalID>
      <JournalID type="other">
      </JournalID>
      <JOURNALTITLE>Physical Review B</JOURNALTITLE>
      <JOURNALSUBTITLE>
      </JOURNALSUBTITLE>
      <TRANSJOURNALTITLE>
      </TRANSJOURNALTITLE>
      <ABBREVJOURNALTITLE>Phys. Rev. B</ABBREVJOURNALTITLE>
      <ISSNPRINT>1098-0121</ISSNPRINT>
      <ISSNONLINE>1550-235X</ISSNONLINE>
      <PUBLISHERNAME>American Physical Society</PUBLISHERNAME>
      <PUBLISHERLOCATION>
      </PUBLISHERLOCATION>
      <SELFURI>
      </SELFURI>
      <COPYRIGHTS>
      </COPYRIGHTS>
    </Global>
    <OPENACCESS>
      <OPEN_ACCESS_NO>
      </OPEN_ACCESS_NO>
      <OPEN_ACCESS_YES>
      </OPEN_ACCESS_YES>
      <OPEN_ACCESS_CC_BY>
      </OPEN_ACCESS_CC_BY>
      <OPEN_ACCESS_CC_BY_SA>
      </OPEN_ACCESS_CC_BY_SA>
      <OPEN_ACCESS_CC_BY_ND>
      </OPEN_ACCESS_CC_BY_ND>
      <OPEN_ACCESS_CC_BY_NC>
      </OPEN_ACCESS_CC_BY_NC>
      <OPEN_ACCESS_CC_BY_NC_SA>
      </OPEN_ACCESS_CC_BY_NC_SA>
      <OPEN_ACCESS_CC_BY_NC_ND>
      </OPEN_ACCESS_CC_BY_NC_ND>
    </OPENACCESS>
    <ArticleSpecific metafile="starter.txt">
      <ARTICLEID mandatory="False" active="True" metadata="%ACC" tagname=""/>
      <DOI mandatory="False" active="True" metadata="%SC" tagname=""/>
      <PMID mandatory="False" active="False" metadata="" tagname=""/>
      <CODEN mandatory="False" active="False" metadata="" tagname=""/>
      <MANUSCRIPT mandatory="False" active="True" metadata="%ACC" tagname=""/>
      <PII mandatory="False" active="False" metadata="" tagname=""/>
      <OTHER mandatory="False" active="False" metadata="" tagname=""/>
      <SUBJECT_LEVEL1 mandatory="False" active="True" metadata="%SC" tagname=""/>
      <SUBJECT_LEVEL2 mandatory="False" active="True" metadata="%SC" tagname=""/>
      <PUBDATE_PRINT mandatory="False" active="True" metadata="" tagname=""/>
      <PUBDATE_ONLINE mandatory="False" active="True" metadata="" tagname=""/>
      <HISTORYDATE_RECEIVED mandatory="False" active="True" metadata="%RD" tagname=""/>
      <HISTORYDATE_REV-REQUEST mandatory="False" active="False" metadata="" tagname=""/>
      <HISTORYDATE_REV-RECEIVED mandatory="False" active="True" metadata="%RDREV" tagname=""/>
      <HISTORYDATE_ACCEPTED mandatory="False" active="False" metadata="" tagname=""/>
      <VOLUME mandatory="False" active="True" metadata="" tagname="00"/>
      <ISSUE mandatory="False" active="True" metadata="" tagname="0"/>
      <SUPPLEMENTARY_MATERIAL mandatory="False" active="False" metadata="" tagname=""/>
      <COPYRIGHT_STATEMENT mandatory="False" active="True" metadata="%CP+%CPTXT+%CPHOLDER+%CPURL" tagname=""/>
      <OPEN_ACCESS mandatory="False" active="False" metadata="" tagname=""/>
      <ARTICLE_TYPE mandatory="False" active="True" metadata="%SC" tagname=""/>
    </ArticleSpecific>
  </Metadata>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CopyEditing versionrequired="True" status="YTS">
  </CopyEditing>
  <XmlConversion versionrequired="True" status="YTS">
    <XMLValidation>
      <DTDNAME>JATS-JOURNALPUBLISHING-OASIS-ARTICLE1-MATHML3</DTDNAME>
      <MATHSTYLENAME>LaTeX</MATHSTYLENAME>
      <FLOATPLACEMENT>End of Para</FLOATPLACEMENT>
      <FLOATPOSITION>First callout </FLOATPOSITION>
      <ENTITYSTYLE>ISO</ENTITYSTYLE>
    </XMLValidation>
    <DocValidation status="YTS">
    </DocValidation>
  </XmlConversion>
  <Utility>
    <Manual>
      <Category name="General">
        <Query>Please Check 3</Query>
      </Category>
    </Manual>
  </Utility>
  <Client id="5" name="APS" journalname="PRB"/>
</Workflow>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45DBA2-DCF6-46BF-858B-9A8CC8161B4D}">
  <ds:schemaRefs/>
</ds:datastoreItem>
</file>

<file path=customXml/itemProps2.xml><?xml version="1.0" encoding="utf-8"?>
<ds:datastoreItem xmlns:ds="http://schemas.openxmlformats.org/officeDocument/2006/customXml" ds:itemID="{B5E6FD79-3CE8-4518-A71A-A67115C4B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ACM.dotm</Template>
  <TotalTime>1882</TotalTime>
  <Pages>16</Pages>
  <Words>22400</Words>
  <Characters>123204</Characters>
  <Application>Microsoft Office Word</Application>
  <DocSecurity>0</DocSecurity>
  <Lines>1026</Lines>
  <Paragraphs>290</Paragraphs>
  <ScaleCrop>false</ScaleCrop>
  <HeadingPairs>
    <vt:vector size="6" baseType="variant">
      <vt:variant>
        <vt:lpstr>Título</vt:lpstr>
      </vt:variant>
      <vt:variant>
        <vt:i4>1</vt:i4>
      </vt:variant>
      <vt:variant>
        <vt:lpstr>Title</vt:lpstr>
      </vt:variant>
      <vt:variant>
        <vt:i4>1</vt:i4>
      </vt:variant>
      <vt:variant>
        <vt:lpstr>Titolo</vt:lpstr>
      </vt:variant>
      <vt:variant>
        <vt:i4>1</vt:i4>
      </vt:variant>
    </vt:vector>
  </HeadingPairs>
  <TitlesOfParts>
    <vt:vector size="3" baseType="lpstr">
      <vt:lpstr>Insert Your Title Here</vt:lpstr>
      <vt:lpstr>Insert Your Title Here</vt:lpstr>
      <vt:lpstr>Spin-wave dynamics in a hexagonal 2-D magnonic crystal</vt:lpstr>
    </vt:vector>
  </TitlesOfParts>
  <Company>Licence Owner</Company>
  <LinksUpToDate>false</LinksUpToDate>
  <CharactersWithSpaces>145314</CharactersWithSpaces>
  <SharedDoc>false</SharedDoc>
  <HLinks>
    <vt:vector size="168" baseType="variant">
      <vt:variant>
        <vt:i4>2424943</vt:i4>
      </vt:variant>
      <vt:variant>
        <vt:i4>81</vt:i4>
      </vt:variant>
      <vt:variant>
        <vt:i4>0</vt:i4>
      </vt:variant>
      <vt:variant>
        <vt:i4>5</vt:i4>
      </vt:variant>
      <vt:variant>
        <vt:lpwstr>http://scitation.aip.org/content/contributor/AU0344019</vt:lpwstr>
      </vt:variant>
      <vt:variant>
        <vt:lpwstr/>
      </vt:variant>
      <vt:variant>
        <vt:i4>327686</vt:i4>
      </vt:variant>
      <vt:variant>
        <vt:i4>78</vt:i4>
      </vt:variant>
      <vt:variant>
        <vt:i4>0</vt:i4>
      </vt:variant>
      <vt:variant>
        <vt:i4>5</vt:i4>
      </vt:variant>
      <vt:variant>
        <vt:lpwstr>http://biblioproxy.cnr.it:2121/content/contributor/AU0281419</vt:lpwstr>
      </vt:variant>
      <vt:variant>
        <vt:lpwstr/>
      </vt:variant>
      <vt:variant>
        <vt:i4>458767</vt:i4>
      </vt:variant>
      <vt:variant>
        <vt:i4>75</vt:i4>
      </vt:variant>
      <vt:variant>
        <vt:i4>0</vt:i4>
      </vt:variant>
      <vt:variant>
        <vt:i4>5</vt:i4>
      </vt:variant>
      <vt:variant>
        <vt:lpwstr>http://biblioproxy.cnr.it:2121/content/contributor/AU0168021</vt:lpwstr>
      </vt:variant>
      <vt:variant>
        <vt:lpwstr/>
      </vt:variant>
      <vt:variant>
        <vt:i4>131084</vt:i4>
      </vt:variant>
      <vt:variant>
        <vt:i4>72</vt:i4>
      </vt:variant>
      <vt:variant>
        <vt:i4>0</vt:i4>
      </vt:variant>
      <vt:variant>
        <vt:i4>5</vt:i4>
      </vt:variant>
      <vt:variant>
        <vt:lpwstr>http://biblioproxy.cnr.it:2121/content/contributor/AU0475194</vt:lpwstr>
      </vt:variant>
      <vt:variant>
        <vt:lpwstr/>
      </vt:variant>
      <vt:variant>
        <vt:i4>720902</vt:i4>
      </vt:variant>
      <vt:variant>
        <vt:i4>69</vt:i4>
      </vt:variant>
      <vt:variant>
        <vt:i4>0</vt:i4>
      </vt:variant>
      <vt:variant>
        <vt:i4>5</vt:i4>
      </vt:variant>
      <vt:variant>
        <vt:lpwstr>http://biblioproxy.cnr.it:2121/content/contributor/AU0281417</vt:lpwstr>
      </vt:variant>
      <vt:variant>
        <vt:lpwstr/>
      </vt:variant>
      <vt:variant>
        <vt:i4>4718618</vt:i4>
      </vt:variant>
      <vt:variant>
        <vt:i4>66</vt:i4>
      </vt:variant>
      <vt:variant>
        <vt:i4>0</vt:i4>
      </vt:variant>
      <vt:variant>
        <vt:i4>5</vt:i4>
      </vt:variant>
      <vt:variant>
        <vt:lpwstr>http://publish.aps.org/search/field/author/A. B. Johnston</vt:lpwstr>
      </vt:variant>
      <vt:variant>
        <vt:lpwstr/>
      </vt:variant>
      <vt:variant>
        <vt:i4>3866721</vt:i4>
      </vt:variant>
      <vt:variant>
        <vt:i4>63</vt:i4>
      </vt:variant>
      <vt:variant>
        <vt:i4>0</vt:i4>
      </vt:variant>
      <vt:variant>
        <vt:i4>5</vt:i4>
      </vt:variant>
      <vt:variant>
        <vt:lpwstr>http://publish.aps.org/search/field/author/R. R. Lamberton</vt:lpwstr>
      </vt:variant>
      <vt:variant>
        <vt:lpwstr/>
      </vt:variant>
      <vt:variant>
        <vt:i4>78</vt:i4>
      </vt:variant>
      <vt:variant>
        <vt:i4>60</vt:i4>
      </vt:variant>
      <vt:variant>
        <vt:i4>0</vt:i4>
      </vt:variant>
      <vt:variant>
        <vt:i4>5</vt:i4>
      </vt:variant>
      <vt:variant>
        <vt:lpwstr>http://publish.aps.org/search/field/author/X. Cao</vt:lpwstr>
      </vt:variant>
      <vt:variant>
        <vt:lpwstr/>
      </vt:variant>
      <vt:variant>
        <vt:i4>4522005</vt:i4>
      </vt:variant>
      <vt:variant>
        <vt:i4>57</vt:i4>
      </vt:variant>
      <vt:variant>
        <vt:i4>0</vt:i4>
      </vt:variant>
      <vt:variant>
        <vt:i4>5</vt:i4>
      </vt:variant>
      <vt:variant>
        <vt:lpwstr>http://publish.aps.org/search/field/author/M. A. Gubbins</vt:lpwstr>
      </vt:variant>
      <vt:variant>
        <vt:lpwstr/>
      </vt:variant>
      <vt:variant>
        <vt:i4>2818149</vt:i4>
      </vt:variant>
      <vt:variant>
        <vt:i4>54</vt:i4>
      </vt:variant>
      <vt:variant>
        <vt:i4>0</vt:i4>
      </vt:variant>
      <vt:variant>
        <vt:i4>5</vt:i4>
      </vt:variant>
      <vt:variant>
        <vt:lpwstr>http://publish.aps.org/search/field/author/R. J. Hicken</vt:lpwstr>
      </vt:variant>
      <vt:variant>
        <vt:lpwstr/>
      </vt:variant>
      <vt:variant>
        <vt:i4>4194309</vt:i4>
      </vt:variant>
      <vt:variant>
        <vt:i4>51</vt:i4>
      </vt:variant>
      <vt:variant>
        <vt:i4>0</vt:i4>
      </vt:variant>
      <vt:variant>
        <vt:i4>5</vt:i4>
      </vt:variant>
      <vt:variant>
        <vt:lpwstr>http://publish.aps.org/search/field/author/M. K. Marcham</vt:lpwstr>
      </vt:variant>
      <vt:variant>
        <vt:lpwstr/>
      </vt:variant>
      <vt:variant>
        <vt:i4>720979</vt:i4>
      </vt:variant>
      <vt:variant>
        <vt:i4>48</vt:i4>
      </vt:variant>
      <vt:variant>
        <vt:i4>0</vt:i4>
      </vt:variant>
      <vt:variant>
        <vt:i4>5</vt:i4>
      </vt:variant>
      <vt:variant>
        <vt:lpwstr>http://publish.aps.org/search/field/author/A. Neudert</vt:lpwstr>
      </vt:variant>
      <vt:variant>
        <vt:lpwstr/>
      </vt:variant>
      <vt:variant>
        <vt:i4>655433</vt:i4>
      </vt:variant>
      <vt:variant>
        <vt:i4>45</vt:i4>
      </vt:variant>
      <vt:variant>
        <vt:i4>0</vt:i4>
      </vt:variant>
      <vt:variant>
        <vt:i4>5</vt:i4>
      </vt:variant>
      <vt:variant>
        <vt:lpwstr>http://publish.aps.org/search/field/author/P. Gangmei</vt:lpwstr>
      </vt:variant>
      <vt:variant>
        <vt:lpwstr/>
      </vt:variant>
      <vt:variant>
        <vt:i4>7536675</vt:i4>
      </vt:variant>
      <vt:variant>
        <vt:i4>42</vt:i4>
      </vt:variant>
      <vt:variant>
        <vt:i4>0</vt:i4>
      </vt:variant>
      <vt:variant>
        <vt:i4>5</vt:i4>
      </vt:variant>
      <vt:variant>
        <vt:lpwstr>http://publish.aps.org/search/field/author/O. Klein</vt:lpwstr>
      </vt:variant>
      <vt:variant>
        <vt:lpwstr/>
      </vt:variant>
      <vt:variant>
        <vt:i4>6881335</vt:i4>
      </vt:variant>
      <vt:variant>
        <vt:i4>39</vt:i4>
      </vt:variant>
      <vt:variant>
        <vt:i4>0</vt:i4>
      </vt:variant>
      <vt:variant>
        <vt:i4>5</vt:i4>
      </vt:variant>
      <vt:variant>
        <vt:lpwstr>http://publish.aps.org/search/field/author/T. Valet</vt:lpwstr>
      </vt:variant>
      <vt:variant>
        <vt:lpwstr/>
      </vt:variant>
      <vt:variant>
        <vt:i4>82</vt:i4>
      </vt:variant>
      <vt:variant>
        <vt:i4>36</vt:i4>
      </vt:variant>
      <vt:variant>
        <vt:i4>0</vt:i4>
      </vt:variant>
      <vt:variant>
        <vt:i4>5</vt:i4>
      </vt:variant>
      <vt:variant>
        <vt:lpwstr>http://publish.aps.org/search/field/author/C. Ulysse</vt:lpwstr>
      </vt:variant>
      <vt:variant>
        <vt:lpwstr/>
      </vt:variant>
      <vt:variant>
        <vt:i4>4259852</vt:i4>
      </vt:variant>
      <vt:variant>
        <vt:i4>33</vt:i4>
      </vt:variant>
      <vt:variant>
        <vt:i4>0</vt:i4>
      </vt:variant>
      <vt:variant>
        <vt:i4>5</vt:i4>
      </vt:variant>
      <vt:variant>
        <vt:lpwstr>http://publish.aps.org/search/field/author/V. S. Tiberkevich</vt:lpwstr>
      </vt:variant>
      <vt:variant>
        <vt:lpwstr/>
      </vt:variant>
      <vt:variant>
        <vt:i4>2949241</vt:i4>
      </vt:variant>
      <vt:variant>
        <vt:i4>30</vt:i4>
      </vt:variant>
      <vt:variant>
        <vt:i4>0</vt:i4>
      </vt:variant>
      <vt:variant>
        <vt:i4>5</vt:i4>
      </vt:variant>
      <vt:variant>
        <vt:lpwstr>http://publish.aps.org/search/field/author/A. N. Slavin</vt:lpwstr>
      </vt:variant>
      <vt:variant>
        <vt:lpwstr/>
      </vt:variant>
      <vt:variant>
        <vt:i4>131163</vt:i4>
      </vt:variant>
      <vt:variant>
        <vt:i4>27</vt:i4>
      </vt:variant>
      <vt:variant>
        <vt:i4>0</vt:i4>
      </vt:variant>
      <vt:variant>
        <vt:i4>5</vt:i4>
      </vt:variant>
      <vt:variant>
        <vt:lpwstr>http://publish.aps.org/search/field/author/B. Pigeau</vt:lpwstr>
      </vt:variant>
      <vt:variant>
        <vt:lpwstr/>
      </vt:variant>
      <vt:variant>
        <vt:i4>7340090</vt:i4>
      </vt:variant>
      <vt:variant>
        <vt:i4>24</vt:i4>
      </vt:variant>
      <vt:variant>
        <vt:i4>0</vt:i4>
      </vt:variant>
      <vt:variant>
        <vt:i4>5</vt:i4>
      </vt:variant>
      <vt:variant>
        <vt:lpwstr>http://publish.aps.org/search/field/author/N. Locatelli</vt:lpwstr>
      </vt:variant>
      <vt:variant>
        <vt:lpwstr/>
      </vt:variant>
      <vt:variant>
        <vt:i4>786505</vt:i4>
      </vt:variant>
      <vt:variant>
        <vt:i4>21</vt:i4>
      </vt:variant>
      <vt:variant>
        <vt:i4>0</vt:i4>
      </vt:variant>
      <vt:variant>
        <vt:i4>5</vt:i4>
      </vt:variant>
      <vt:variant>
        <vt:lpwstr>http://publish.aps.org/search/field/author/H. Hurdequint</vt:lpwstr>
      </vt:variant>
      <vt:variant>
        <vt:lpwstr/>
      </vt:variant>
      <vt:variant>
        <vt:i4>7733292</vt:i4>
      </vt:variant>
      <vt:variant>
        <vt:i4>18</vt:i4>
      </vt:variant>
      <vt:variant>
        <vt:i4>0</vt:i4>
      </vt:variant>
      <vt:variant>
        <vt:i4>5</vt:i4>
      </vt:variant>
      <vt:variant>
        <vt:lpwstr>http://publish.aps.org/search/field/author/J. Grollier</vt:lpwstr>
      </vt:variant>
      <vt:variant>
        <vt:lpwstr/>
      </vt:variant>
      <vt:variant>
        <vt:i4>7405602</vt:i4>
      </vt:variant>
      <vt:variant>
        <vt:i4>15</vt:i4>
      </vt:variant>
      <vt:variant>
        <vt:i4>0</vt:i4>
      </vt:variant>
      <vt:variant>
        <vt:i4>5</vt:i4>
      </vt:variant>
      <vt:variant>
        <vt:lpwstr>http://publish.aps.org/search/field/author/G. Faini</vt:lpwstr>
      </vt:variant>
      <vt:variant>
        <vt:lpwstr/>
      </vt:variant>
      <vt:variant>
        <vt:i4>7208993</vt:i4>
      </vt:variant>
      <vt:variant>
        <vt:i4>12</vt:i4>
      </vt:variant>
      <vt:variant>
        <vt:i4>0</vt:i4>
      </vt:variant>
      <vt:variant>
        <vt:i4>5</vt:i4>
      </vt:variant>
      <vt:variant>
        <vt:lpwstr>http://publish.aps.org/search/field/author/V. Cros</vt:lpwstr>
      </vt:variant>
      <vt:variant>
        <vt:lpwstr/>
      </vt:variant>
      <vt:variant>
        <vt:i4>7274559</vt:i4>
      </vt:variant>
      <vt:variant>
        <vt:i4>9</vt:i4>
      </vt:variant>
      <vt:variant>
        <vt:i4>0</vt:i4>
      </vt:variant>
      <vt:variant>
        <vt:i4>5</vt:i4>
      </vt:variant>
      <vt:variant>
        <vt:lpwstr>http://publish.aps.org/search/field/author/S. Borlenghi</vt:lpwstr>
      </vt:variant>
      <vt:variant>
        <vt:lpwstr/>
      </vt:variant>
      <vt:variant>
        <vt:i4>1376331</vt:i4>
      </vt:variant>
      <vt:variant>
        <vt:i4>6</vt:i4>
      </vt:variant>
      <vt:variant>
        <vt:i4>0</vt:i4>
      </vt:variant>
      <vt:variant>
        <vt:i4>5</vt:i4>
      </vt:variant>
      <vt:variant>
        <vt:lpwstr>http://publish.aps.org/search/field/author/G. Albuquerque</vt:lpwstr>
      </vt:variant>
      <vt:variant>
        <vt:lpwstr/>
      </vt:variant>
      <vt:variant>
        <vt:i4>1310730</vt:i4>
      </vt:variant>
      <vt:variant>
        <vt:i4>3</vt:i4>
      </vt:variant>
      <vt:variant>
        <vt:i4>0</vt:i4>
      </vt:variant>
      <vt:variant>
        <vt:i4>5</vt:i4>
      </vt:variant>
      <vt:variant>
        <vt:lpwstr>http://publish.aps.org/search/field/author/G. de Loubens</vt:lpwstr>
      </vt:variant>
      <vt:variant>
        <vt:lpwstr/>
      </vt:variant>
      <vt:variant>
        <vt:i4>4259856</vt:i4>
      </vt:variant>
      <vt:variant>
        <vt:i4>0</vt:i4>
      </vt:variant>
      <vt:variant>
        <vt:i4>0</vt:i4>
      </vt:variant>
      <vt:variant>
        <vt:i4>5</vt:i4>
      </vt:variant>
      <vt:variant>
        <vt:lpwstr>http://publish.aps.org/search/field/author/V. V. Naletov</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Your Title Here</dc:title>
  <dc:subject>• Insert CCS text here • Insert CCS text here   • Insert CCS text here</dc:subject>
  <dc:creator>FirstName Surname†, FirstName Surname, FirstName Surname</dc:creator>
  <cp:keywords>Insert keyword text, Insert keyword text, Insert keyword text, Insert keyword text</cp:keywords>
  <dc:description>&lt;ccs2012&gt;
&lt;concept&gt;
&lt;concept_id&gt;10011007.10011074.10011081.10011082.10011083&lt;/concept_id&gt;
&lt;concept_desc&gt;Software and its engineering~Agile software development&lt;/concept_desc&gt; &lt;concept_significance&gt;500&lt;/concept_significance&gt;
&lt;/concept&gt;
&lt;/ccs2012&gt;</dc:description>
  <cp:lastModifiedBy>Miguel</cp:lastModifiedBy>
  <cp:revision>63</cp:revision>
  <cp:lastPrinted>2018-05-22T11:24:00Z</cp:lastPrinted>
  <dcterms:created xsi:type="dcterms:W3CDTF">2021-05-05T14:06:00Z</dcterms:created>
  <dcterms:modified xsi:type="dcterms:W3CDTF">2021-06-01T04:37:00Z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y fmtid="{D5CDD505-2E9C-101B-9397-08002B2CF9AE}" pid="3" name="Document Confidentiality">
    <vt:lpwstr>Unrestricted</vt:lpwstr>
  </property>
  <property fmtid="{D5CDD505-2E9C-101B-9397-08002B2CF9AE}" pid="4" name="_NewReviewCycle">
    <vt:lpwstr/>
  </property>
  <property fmtid="{D5CDD505-2E9C-101B-9397-08002B2CF9AE}" pid="5" name="Version">
    <vt:lpwstr>2.1.0</vt:lpwstr>
  </property>
  <property fmtid="{D5CDD505-2E9C-101B-9397-08002B2CF9AE}" pid="6" name="Language">
    <vt:lpwstr>English</vt:lpwstr>
  </property>
  <property fmtid="{D5CDD505-2E9C-101B-9397-08002B2CF9AE}" pid="7" name="Mendeley Document_1">
    <vt:lpwstr>True</vt:lpwstr>
  </property>
  <property fmtid="{D5CDD505-2E9C-101B-9397-08002B2CF9AE}" pid="8" name="Mendeley Unique User Id_1">
    <vt:lpwstr>f3f03e6d-a61b-3f09-a7ed-b2a15cb286cb</vt:lpwstr>
  </property>
  <property fmtid="{D5CDD505-2E9C-101B-9397-08002B2CF9AE}" pid="9" name="Mendeley Citation Style_1">
    <vt:lpwstr>http://www.zotero.org/styles/apa</vt:lpwstr>
  </property>
  <property fmtid="{D5CDD505-2E9C-101B-9397-08002B2CF9AE}" pid="10" name="Mendeley Recent Style Id 0_1">
    <vt:lpwstr>http://www.zotero.org/styles/american-medical-association</vt:lpwstr>
  </property>
  <property fmtid="{D5CDD505-2E9C-101B-9397-08002B2CF9AE}" pid="11" name="Mendeley Recent Style Name 0_1">
    <vt:lpwstr>American Medical Association</vt:lpwstr>
  </property>
  <property fmtid="{D5CDD505-2E9C-101B-9397-08002B2CF9AE}" pid="12" name="Mendeley Recent Style Id 1_1">
    <vt:lpwstr>http://www.zotero.org/styles/american-political-science-association</vt:lpwstr>
  </property>
  <property fmtid="{D5CDD505-2E9C-101B-9397-08002B2CF9AE}" pid="13" name="Mendeley Recent Style Name 1_1">
    <vt:lpwstr>American Political Science Association</vt:lpwstr>
  </property>
  <property fmtid="{D5CDD505-2E9C-101B-9397-08002B2CF9AE}" pid="14" name="Mendeley Recent Style Id 2_1">
    <vt:lpwstr>http://www.zotero.org/styles/apa</vt:lpwstr>
  </property>
  <property fmtid="{D5CDD505-2E9C-101B-9397-08002B2CF9AE}" pid="15" name="Mendeley Recent Style Name 2_1">
    <vt:lpwstr>American Psychological Association 6th edition</vt:lpwstr>
  </property>
  <property fmtid="{D5CDD505-2E9C-101B-9397-08002B2CF9AE}" pid="16" name="Mendeley Recent Style Id 3_1">
    <vt:lpwstr>http://www.zotero.org/styles/american-sociological-association</vt:lpwstr>
  </property>
  <property fmtid="{D5CDD505-2E9C-101B-9397-08002B2CF9AE}" pid="17" name="Mendeley Recent Style Name 3_1">
    <vt:lpwstr>American Sociological Association</vt:lpwstr>
  </property>
  <property fmtid="{D5CDD505-2E9C-101B-9397-08002B2CF9AE}" pid="18" name="Mendeley Recent Style Id 4_1">
    <vt:lpwstr>http://www.zotero.org/styles/chicago-author-date</vt:lpwstr>
  </property>
  <property fmtid="{D5CDD505-2E9C-101B-9397-08002B2CF9AE}" pid="19" name="Mendeley Recent Style Name 4_1">
    <vt:lpwstr>Chicago Manual of Style 17th edition (author-date)</vt:lpwstr>
  </property>
  <property fmtid="{D5CDD505-2E9C-101B-9397-08002B2CF9AE}" pid="20" name="Mendeley Recent Style Id 5_1">
    <vt:lpwstr>http://www.zotero.org/styles/harvard-cite-them-right</vt:lpwstr>
  </property>
  <property fmtid="{D5CDD505-2E9C-101B-9397-08002B2CF9AE}" pid="21" name="Mendeley Recent Style Name 5_1">
    <vt:lpwstr>Cite Them Right 10th edition - Harvard</vt:lpwstr>
  </property>
  <property fmtid="{D5CDD505-2E9C-101B-9397-08002B2CF9AE}" pid="22" name="Mendeley Recent Style Id 6_1">
    <vt:lpwstr>http://www.zotero.org/styles/ieee</vt:lpwstr>
  </property>
  <property fmtid="{D5CDD505-2E9C-101B-9397-08002B2CF9AE}" pid="23" name="Mendeley Recent Style Name 6_1">
    <vt:lpwstr>IEEE</vt:lpwstr>
  </property>
  <property fmtid="{D5CDD505-2E9C-101B-9397-08002B2CF9AE}" pid="24" name="Mendeley Recent Style Id 7_1">
    <vt:lpwstr>http://www.zotero.org/styles/modern-humanities-research-association</vt:lpwstr>
  </property>
  <property fmtid="{D5CDD505-2E9C-101B-9397-08002B2CF9AE}" pid="25" name="Mendeley Recent Style Name 7_1">
    <vt:lpwstr>Modern Humanities Research Association 3rd edition (note with bibliography)</vt:lpwstr>
  </property>
  <property fmtid="{D5CDD505-2E9C-101B-9397-08002B2CF9AE}" pid="26" name="Mendeley Recent Style Id 8_1">
    <vt:lpwstr>http://www.zotero.org/styles/modern-language-association</vt:lpwstr>
  </property>
  <property fmtid="{D5CDD505-2E9C-101B-9397-08002B2CF9AE}" pid="27" name="Mendeley Recent Style Name 8_1">
    <vt:lpwstr>Modern Language Association 8th edition</vt:lpwstr>
  </property>
  <property fmtid="{D5CDD505-2E9C-101B-9397-08002B2CF9AE}" pid="28" name="Mendeley Recent Style Id 9_1">
    <vt:lpwstr>http://www.zotero.org/styles/nature</vt:lpwstr>
  </property>
  <property fmtid="{D5CDD505-2E9C-101B-9397-08002B2CF9AE}" pid="29" name="Mendeley Recent Style Name 9_1">
    <vt:lpwstr>Nature</vt:lpwstr>
  </property>
</Properties>
</file>